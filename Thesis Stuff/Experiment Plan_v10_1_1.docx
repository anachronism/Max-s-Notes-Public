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3AED1" w14:textId="310ADADB" w:rsidR="00660655" w:rsidRDefault="00FD6B77" w:rsidP="00576B61">
      <w:pPr>
        <w:jc w:val="center"/>
        <w:rPr>
          <w:rFonts w:ascii="Times New Roman" w:hAnsi="Times New Roman" w:cs="Times New Roman"/>
        </w:rPr>
      </w:pPr>
      <w:r>
        <w:rPr>
          <w:rFonts w:ascii="Times New Roman" w:hAnsi="Times New Roman" w:cs="Times New Roman"/>
        </w:rPr>
        <w:t xml:space="preserve"> </w:t>
      </w:r>
      <w:proofErr w:type="spellStart"/>
      <w:r w:rsidR="00EB392F">
        <w:rPr>
          <w:rFonts w:ascii="Times New Roman" w:hAnsi="Times New Roman" w:cs="Times New Roman"/>
        </w:rPr>
        <w:t>SCaN</w:t>
      </w:r>
      <w:proofErr w:type="spellEnd"/>
      <w:r w:rsidR="00576B61" w:rsidRPr="00576B61">
        <w:rPr>
          <w:rFonts w:ascii="Times New Roman" w:hAnsi="Times New Roman" w:cs="Times New Roman"/>
        </w:rPr>
        <w:t xml:space="preserve"> TESTBED </w:t>
      </w:r>
    </w:p>
    <w:p w14:paraId="59B6DB9B" w14:textId="77777777" w:rsidR="00660655" w:rsidRDefault="00576B61" w:rsidP="00576B61">
      <w:pPr>
        <w:jc w:val="center"/>
        <w:rPr>
          <w:rFonts w:ascii="Times New Roman" w:hAnsi="Times New Roman" w:cs="Times New Roman"/>
        </w:rPr>
      </w:pPr>
      <w:r w:rsidRPr="00576B61">
        <w:rPr>
          <w:rFonts w:ascii="Times New Roman" w:hAnsi="Times New Roman" w:cs="Times New Roman"/>
        </w:rPr>
        <w:t xml:space="preserve">EXPERIMENT PLAN </w:t>
      </w:r>
    </w:p>
    <w:p w14:paraId="28E50947" w14:textId="77777777" w:rsidR="00660655" w:rsidRDefault="00576B61" w:rsidP="00576B61">
      <w:pPr>
        <w:jc w:val="center"/>
        <w:rPr>
          <w:rFonts w:ascii="Times New Roman" w:hAnsi="Times New Roman" w:cs="Times New Roman"/>
        </w:rPr>
      </w:pPr>
      <w:r>
        <w:rPr>
          <w:rFonts w:ascii="Times New Roman" w:hAnsi="Times New Roman" w:cs="Times New Roman"/>
        </w:rPr>
        <w:t xml:space="preserve">for </w:t>
      </w:r>
    </w:p>
    <w:p w14:paraId="14144ABA" w14:textId="75A1B72A" w:rsidR="00F24370" w:rsidRDefault="00576B61" w:rsidP="00576B61">
      <w:pPr>
        <w:jc w:val="center"/>
        <w:rPr>
          <w:rFonts w:ascii="Times New Roman" w:hAnsi="Times New Roman" w:cs="Times New Roman"/>
        </w:rPr>
      </w:pPr>
      <w:r>
        <w:rPr>
          <w:rFonts w:ascii="Times New Roman" w:hAnsi="Times New Roman" w:cs="Times New Roman"/>
        </w:rPr>
        <w:t>Intelligent Media Access Protocol for SDR-Based Satellite Communications</w:t>
      </w:r>
    </w:p>
    <w:p w14:paraId="698385D4" w14:textId="77777777" w:rsidR="00576B61" w:rsidRDefault="00576B61" w:rsidP="00576B61">
      <w:pPr>
        <w:jc w:val="center"/>
        <w:rPr>
          <w:rFonts w:ascii="Times New Roman" w:hAnsi="Times New Roman" w:cs="Times New Roman"/>
        </w:rPr>
      </w:pPr>
    </w:p>
    <w:p w14:paraId="75B2020F" w14:textId="77777777" w:rsidR="00576B61" w:rsidRDefault="00576B61" w:rsidP="00576B61">
      <w:pPr>
        <w:jc w:val="center"/>
        <w:rPr>
          <w:rFonts w:ascii="Times New Roman" w:hAnsi="Times New Roman" w:cs="Times New Roman"/>
        </w:rPr>
      </w:pPr>
      <w:r>
        <w:rPr>
          <w:rFonts w:ascii="Times New Roman" w:hAnsi="Times New Roman" w:cs="Times New Roman"/>
        </w:rPr>
        <w:t>Worcester Polytechnic Institute</w:t>
      </w:r>
    </w:p>
    <w:p w14:paraId="4905F6CE" w14:textId="7905D6B0" w:rsidR="00930DF8" w:rsidRDefault="00576B61" w:rsidP="00576B61">
      <w:pPr>
        <w:jc w:val="center"/>
        <w:rPr>
          <w:rFonts w:ascii="Times New Roman" w:hAnsi="Times New Roman" w:cs="Times New Roman"/>
        </w:rPr>
      </w:pPr>
      <w:r>
        <w:rPr>
          <w:rFonts w:ascii="Times New Roman" w:hAnsi="Times New Roman" w:cs="Times New Roman"/>
        </w:rPr>
        <w:t xml:space="preserve">Alexander M. </w:t>
      </w:r>
      <w:proofErr w:type="spellStart"/>
      <w:r>
        <w:rPr>
          <w:rFonts w:ascii="Times New Roman" w:hAnsi="Times New Roman" w:cs="Times New Roman"/>
        </w:rPr>
        <w:t>Wyglinski</w:t>
      </w:r>
      <w:proofErr w:type="spellEnd"/>
      <w:r>
        <w:rPr>
          <w:rFonts w:ascii="Times New Roman" w:hAnsi="Times New Roman" w:cs="Times New Roman"/>
        </w:rPr>
        <w:t xml:space="preserve">, WPI (PI), Sven </w:t>
      </w:r>
      <w:r w:rsidR="00897913">
        <w:rPr>
          <w:rFonts w:ascii="Times New Roman" w:hAnsi="Times New Roman" w:cs="Times New Roman"/>
        </w:rPr>
        <w:t xml:space="preserve">G. </w:t>
      </w:r>
      <w:proofErr w:type="spellStart"/>
      <w:r>
        <w:rPr>
          <w:rFonts w:ascii="Times New Roman" w:hAnsi="Times New Roman" w:cs="Times New Roman"/>
        </w:rPr>
        <w:t>Bil</w:t>
      </w:r>
      <w:r w:rsidR="00897913">
        <w:rPr>
          <w:rFonts w:ascii="Times New Roman" w:hAnsi="Times New Roman" w:cs="Times New Roman"/>
        </w:rPr>
        <w:t>é</w:t>
      </w:r>
      <w:r>
        <w:rPr>
          <w:rFonts w:ascii="Times New Roman" w:hAnsi="Times New Roman" w:cs="Times New Roman"/>
        </w:rPr>
        <w:t>n</w:t>
      </w:r>
      <w:proofErr w:type="spellEnd"/>
      <w:r>
        <w:rPr>
          <w:rFonts w:ascii="Times New Roman" w:hAnsi="Times New Roman" w:cs="Times New Roman"/>
        </w:rPr>
        <w:t>, Penn State (Co-PI)</w:t>
      </w:r>
    </w:p>
    <w:p w14:paraId="08ACAD3D" w14:textId="77777777" w:rsidR="00930DF8" w:rsidRDefault="00930DF8">
      <w:pPr>
        <w:rPr>
          <w:rFonts w:ascii="Times New Roman" w:hAnsi="Times New Roman" w:cs="Times New Roman"/>
        </w:rPr>
      </w:pPr>
      <w:r>
        <w:rPr>
          <w:rFonts w:ascii="Times New Roman" w:hAnsi="Times New Roman" w:cs="Times New Roman"/>
        </w:rPr>
        <w:br w:type="page"/>
      </w:r>
    </w:p>
    <w:p w14:paraId="20459A5D" w14:textId="74019EA1" w:rsidR="00576B61" w:rsidRPr="00A9662D" w:rsidRDefault="00930DF8" w:rsidP="00576B61">
      <w:pPr>
        <w:jc w:val="center"/>
        <w:rPr>
          <w:rFonts w:ascii="Times New Roman" w:hAnsi="Times New Roman" w:cs="Times New Roman"/>
          <w:b/>
        </w:rPr>
      </w:pPr>
      <w:r w:rsidRPr="00A9662D">
        <w:rPr>
          <w:rFonts w:ascii="Times New Roman" w:hAnsi="Times New Roman" w:cs="Times New Roman"/>
          <w:b/>
        </w:rPr>
        <w:lastRenderedPageBreak/>
        <w:t>DOCUMENT HISTORY LOG</w:t>
      </w:r>
    </w:p>
    <w:p w14:paraId="361C3A9E" w14:textId="77777777" w:rsidR="00930DF8" w:rsidRDefault="00930DF8" w:rsidP="00576B61">
      <w:pPr>
        <w:jc w:val="center"/>
        <w:rPr>
          <w:rFonts w:ascii="Times New Roman" w:hAnsi="Times New Roman" w:cs="Times New Roman"/>
        </w:rPr>
      </w:pPr>
    </w:p>
    <w:tbl>
      <w:tblPr>
        <w:tblStyle w:val="TableGrid"/>
        <w:tblW w:w="0" w:type="auto"/>
        <w:tblLook w:val="04A0" w:firstRow="1" w:lastRow="0" w:firstColumn="1" w:lastColumn="0" w:noHBand="0" w:noVBand="1"/>
      </w:tblPr>
      <w:tblGrid>
        <w:gridCol w:w="4139"/>
        <w:gridCol w:w="1728"/>
        <w:gridCol w:w="1690"/>
        <w:gridCol w:w="1793"/>
      </w:tblGrid>
      <w:tr w:rsidR="00930DF8" w:rsidRPr="00930DF8" w14:paraId="5A77BE14" w14:textId="77777777" w:rsidTr="00930DF8">
        <w:tc>
          <w:tcPr>
            <w:tcW w:w="2337" w:type="dxa"/>
          </w:tcPr>
          <w:p w14:paraId="79376276" w14:textId="4C65BFF0" w:rsidR="00930DF8" w:rsidRPr="00930DF8" w:rsidRDefault="00930DF8" w:rsidP="00576B61">
            <w:pPr>
              <w:jc w:val="center"/>
              <w:rPr>
                <w:rFonts w:ascii="Times New Roman" w:hAnsi="Times New Roman" w:cs="Times New Roman"/>
                <w:b/>
              </w:rPr>
            </w:pPr>
            <w:r w:rsidRPr="00930DF8">
              <w:rPr>
                <w:rFonts w:ascii="Times New Roman" w:hAnsi="Times New Roman" w:cs="Times New Roman"/>
                <w:b/>
              </w:rPr>
              <w:t>Status (Preliminary/Baseline/Revision/Canceled)</w:t>
            </w:r>
          </w:p>
        </w:tc>
        <w:tc>
          <w:tcPr>
            <w:tcW w:w="2337" w:type="dxa"/>
          </w:tcPr>
          <w:p w14:paraId="5CC931EA" w14:textId="76813FA3" w:rsidR="00930DF8" w:rsidRPr="00930DF8" w:rsidRDefault="00930DF8" w:rsidP="00576B61">
            <w:pPr>
              <w:jc w:val="center"/>
              <w:rPr>
                <w:rFonts w:ascii="Times New Roman" w:hAnsi="Times New Roman" w:cs="Times New Roman"/>
                <w:b/>
              </w:rPr>
            </w:pPr>
            <w:r w:rsidRPr="00930DF8">
              <w:rPr>
                <w:rFonts w:ascii="Times New Roman" w:hAnsi="Times New Roman" w:cs="Times New Roman"/>
                <w:b/>
              </w:rPr>
              <w:t>Document Revision</w:t>
            </w:r>
          </w:p>
        </w:tc>
        <w:tc>
          <w:tcPr>
            <w:tcW w:w="2338" w:type="dxa"/>
          </w:tcPr>
          <w:p w14:paraId="2D8CD153" w14:textId="57734E2B" w:rsidR="00930DF8" w:rsidRPr="00930DF8" w:rsidRDefault="00930DF8" w:rsidP="00576B61">
            <w:pPr>
              <w:jc w:val="center"/>
              <w:rPr>
                <w:rFonts w:ascii="Times New Roman" w:hAnsi="Times New Roman" w:cs="Times New Roman"/>
                <w:b/>
              </w:rPr>
            </w:pPr>
            <w:r w:rsidRPr="00930DF8">
              <w:rPr>
                <w:rFonts w:ascii="Times New Roman" w:hAnsi="Times New Roman" w:cs="Times New Roman"/>
                <w:b/>
              </w:rPr>
              <w:t>Effective Date</w:t>
            </w:r>
          </w:p>
        </w:tc>
        <w:tc>
          <w:tcPr>
            <w:tcW w:w="2338" w:type="dxa"/>
          </w:tcPr>
          <w:p w14:paraId="0E472589" w14:textId="7D8AAE7F" w:rsidR="00930DF8" w:rsidRPr="00930DF8" w:rsidRDefault="00930DF8" w:rsidP="00576B61">
            <w:pPr>
              <w:jc w:val="center"/>
              <w:rPr>
                <w:rFonts w:ascii="Times New Roman" w:hAnsi="Times New Roman" w:cs="Times New Roman"/>
                <w:b/>
              </w:rPr>
            </w:pPr>
            <w:r w:rsidRPr="00930DF8">
              <w:rPr>
                <w:rFonts w:ascii="Times New Roman" w:hAnsi="Times New Roman" w:cs="Times New Roman"/>
                <w:b/>
              </w:rPr>
              <w:t>Description</w:t>
            </w:r>
          </w:p>
        </w:tc>
      </w:tr>
      <w:tr w:rsidR="00930DF8" w14:paraId="618EA2CD" w14:textId="77777777" w:rsidTr="00930DF8">
        <w:tc>
          <w:tcPr>
            <w:tcW w:w="2337" w:type="dxa"/>
          </w:tcPr>
          <w:p w14:paraId="3EC3DFC8" w14:textId="38615F88" w:rsidR="00930DF8" w:rsidRDefault="00897913" w:rsidP="00576B61">
            <w:pPr>
              <w:jc w:val="center"/>
              <w:rPr>
                <w:rFonts w:ascii="Times New Roman" w:hAnsi="Times New Roman" w:cs="Times New Roman"/>
              </w:rPr>
            </w:pPr>
            <w:r>
              <w:rPr>
                <w:rFonts w:ascii="Times New Roman" w:hAnsi="Times New Roman" w:cs="Times New Roman"/>
              </w:rPr>
              <w:t>Baseline</w:t>
            </w:r>
          </w:p>
        </w:tc>
        <w:tc>
          <w:tcPr>
            <w:tcW w:w="2337" w:type="dxa"/>
          </w:tcPr>
          <w:p w14:paraId="7B6CBF50" w14:textId="03F11294" w:rsidR="00930DF8" w:rsidRDefault="00897913" w:rsidP="00576B61">
            <w:pPr>
              <w:jc w:val="center"/>
              <w:rPr>
                <w:rFonts w:ascii="Times New Roman" w:hAnsi="Times New Roman" w:cs="Times New Roman"/>
              </w:rPr>
            </w:pPr>
            <w:r>
              <w:rPr>
                <w:rFonts w:ascii="Times New Roman" w:hAnsi="Times New Roman" w:cs="Times New Roman"/>
              </w:rPr>
              <w:t>05/01/15</w:t>
            </w:r>
          </w:p>
        </w:tc>
        <w:tc>
          <w:tcPr>
            <w:tcW w:w="2338" w:type="dxa"/>
          </w:tcPr>
          <w:p w14:paraId="15F46118" w14:textId="3138E503" w:rsidR="00930DF8" w:rsidRDefault="00897913" w:rsidP="00576B61">
            <w:pPr>
              <w:jc w:val="center"/>
              <w:rPr>
                <w:rFonts w:ascii="Times New Roman" w:hAnsi="Times New Roman" w:cs="Times New Roman"/>
              </w:rPr>
            </w:pPr>
            <w:r>
              <w:rPr>
                <w:rFonts w:ascii="Times New Roman" w:hAnsi="Times New Roman" w:cs="Times New Roman"/>
              </w:rPr>
              <w:t>05/01/15</w:t>
            </w:r>
          </w:p>
        </w:tc>
        <w:tc>
          <w:tcPr>
            <w:tcW w:w="2338" w:type="dxa"/>
          </w:tcPr>
          <w:p w14:paraId="5B3D811A" w14:textId="4573B278" w:rsidR="00930DF8" w:rsidRDefault="00897913" w:rsidP="00576B61">
            <w:pPr>
              <w:jc w:val="center"/>
              <w:rPr>
                <w:rFonts w:ascii="Times New Roman" w:hAnsi="Times New Roman" w:cs="Times New Roman"/>
              </w:rPr>
            </w:pPr>
            <w:r>
              <w:rPr>
                <w:rFonts w:ascii="Times New Roman" w:hAnsi="Times New Roman" w:cs="Times New Roman"/>
              </w:rPr>
              <w:t>Original version</w:t>
            </w:r>
          </w:p>
        </w:tc>
      </w:tr>
      <w:tr w:rsidR="00930DF8" w14:paraId="4686FD73" w14:textId="77777777" w:rsidTr="00930DF8">
        <w:tc>
          <w:tcPr>
            <w:tcW w:w="2337" w:type="dxa"/>
          </w:tcPr>
          <w:p w14:paraId="380882F1" w14:textId="5631A668" w:rsidR="00930DF8" w:rsidRPr="00DF7077" w:rsidRDefault="004E67FF" w:rsidP="00576B61">
            <w:pPr>
              <w:jc w:val="center"/>
              <w:rPr>
                <w:rFonts w:ascii="Times New Roman" w:hAnsi="Times New Roman" w:cs="Times New Roman"/>
              </w:rPr>
            </w:pPr>
            <w:r w:rsidRPr="00DF7077">
              <w:rPr>
                <w:rFonts w:ascii="Times New Roman" w:hAnsi="Times New Roman" w:cs="Times New Roman"/>
              </w:rPr>
              <w:t>Revision</w:t>
            </w:r>
          </w:p>
        </w:tc>
        <w:tc>
          <w:tcPr>
            <w:tcW w:w="2337" w:type="dxa"/>
          </w:tcPr>
          <w:p w14:paraId="399423AE" w14:textId="42147835" w:rsidR="00930DF8" w:rsidRPr="00DF7077" w:rsidRDefault="004E67FF" w:rsidP="00576B61">
            <w:pPr>
              <w:jc w:val="center"/>
              <w:rPr>
                <w:rFonts w:ascii="Times New Roman" w:hAnsi="Times New Roman" w:cs="Times New Roman"/>
              </w:rPr>
            </w:pPr>
            <w:r w:rsidRPr="00DF7077">
              <w:rPr>
                <w:rFonts w:ascii="Times New Roman" w:hAnsi="Times New Roman" w:cs="Times New Roman"/>
              </w:rPr>
              <w:t>12/16/16</w:t>
            </w:r>
          </w:p>
        </w:tc>
        <w:tc>
          <w:tcPr>
            <w:tcW w:w="2338" w:type="dxa"/>
          </w:tcPr>
          <w:p w14:paraId="032992AC" w14:textId="24400062" w:rsidR="00930DF8" w:rsidRPr="00DF7077" w:rsidRDefault="004E67FF" w:rsidP="00576B61">
            <w:pPr>
              <w:jc w:val="center"/>
              <w:rPr>
                <w:rFonts w:ascii="Times New Roman" w:hAnsi="Times New Roman" w:cs="Times New Roman"/>
              </w:rPr>
            </w:pPr>
            <w:r w:rsidRPr="00DF7077">
              <w:rPr>
                <w:rFonts w:ascii="Times New Roman" w:hAnsi="Times New Roman" w:cs="Times New Roman"/>
              </w:rPr>
              <w:t>12/16/16</w:t>
            </w:r>
          </w:p>
        </w:tc>
        <w:tc>
          <w:tcPr>
            <w:tcW w:w="2338" w:type="dxa"/>
          </w:tcPr>
          <w:p w14:paraId="6CEC7665" w14:textId="64007771" w:rsidR="00930DF8" w:rsidRPr="00DF7077" w:rsidRDefault="004E67FF" w:rsidP="00576B61">
            <w:pPr>
              <w:jc w:val="center"/>
              <w:rPr>
                <w:rFonts w:ascii="Times New Roman" w:hAnsi="Times New Roman" w:cs="Times New Roman"/>
              </w:rPr>
            </w:pPr>
            <w:r w:rsidRPr="00DF7077">
              <w:rPr>
                <w:rFonts w:ascii="Times New Roman" w:hAnsi="Times New Roman" w:cs="Times New Roman"/>
              </w:rPr>
              <w:t>Added cognitive engine architecture description</w:t>
            </w:r>
          </w:p>
        </w:tc>
      </w:tr>
      <w:tr w:rsidR="00930DF8" w14:paraId="7E283597" w14:textId="77777777" w:rsidTr="00930DF8">
        <w:tc>
          <w:tcPr>
            <w:tcW w:w="2337" w:type="dxa"/>
          </w:tcPr>
          <w:p w14:paraId="43B5FFD1" w14:textId="34D95337" w:rsidR="00930DF8" w:rsidRPr="00435B05" w:rsidRDefault="00CA6073" w:rsidP="00576B61">
            <w:pPr>
              <w:jc w:val="center"/>
              <w:rPr>
                <w:rFonts w:ascii="Times New Roman" w:hAnsi="Times New Roman" w:cs="Times New Roman"/>
              </w:rPr>
            </w:pPr>
            <w:r w:rsidRPr="00435B05">
              <w:rPr>
                <w:rFonts w:ascii="Times New Roman" w:hAnsi="Times New Roman" w:cs="Times New Roman"/>
              </w:rPr>
              <w:t>Revision</w:t>
            </w:r>
          </w:p>
        </w:tc>
        <w:tc>
          <w:tcPr>
            <w:tcW w:w="2337" w:type="dxa"/>
          </w:tcPr>
          <w:p w14:paraId="3823C300" w14:textId="0DB0A022" w:rsidR="00930DF8" w:rsidRPr="00435B05" w:rsidRDefault="00CA6073" w:rsidP="00576B61">
            <w:pPr>
              <w:jc w:val="center"/>
              <w:rPr>
                <w:rFonts w:ascii="Times New Roman" w:hAnsi="Times New Roman" w:cs="Times New Roman"/>
              </w:rPr>
            </w:pPr>
            <w:r w:rsidRPr="00435B05">
              <w:rPr>
                <w:rFonts w:ascii="Times New Roman" w:hAnsi="Times New Roman" w:cs="Times New Roman"/>
              </w:rPr>
              <w:t>1/</w:t>
            </w:r>
            <w:r w:rsidR="00435B05">
              <w:rPr>
                <w:rFonts w:ascii="Times New Roman" w:hAnsi="Times New Roman" w:cs="Times New Roman"/>
              </w:rPr>
              <w:t>19</w:t>
            </w:r>
            <w:r w:rsidRPr="00435B05">
              <w:rPr>
                <w:rFonts w:ascii="Times New Roman" w:hAnsi="Times New Roman" w:cs="Times New Roman"/>
              </w:rPr>
              <w:t>/2017</w:t>
            </w:r>
          </w:p>
        </w:tc>
        <w:tc>
          <w:tcPr>
            <w:tcW w:w="2338" w:type="dxa"/>
          </w:tcPr>
          <w:p w14:paraId="4EFCBB2E" w14:textId="559FE6C1" w:rsidR="00930DF8" w:rsidRPr="00435B05" w:rsidRDefault="0033527E" w:rsidP="00576B61">
            <w:pPr>
              <w:jc w:val="center"/>
              <w:rPr>
                <w:rFonts w:ascii="Times New Roman" w:hAnsi="Times New Roman" w:cs="Times New Roman"/>
              </w:rPr>
            </w:pPr>
            <w:r w:rsidRPr="00435B05">
              <w:rPr>
                <w:rFonts w:ascii="Times New Roman" w:hAnsi="Times New Roman" w:cs="Times New Roman"/>
              </w:rPr>
              <w:t>1</w:t>
            </w:r>
            <w:r w:rsidR="00CA6073" w:rsidRPr="00435B05">
              <w:rPr>
                <w:rFonts w:ascii="Times New Roman" w:hAnsi="Times New Roman" w:cs="Times New Roman"/>
              </w:rPr>
              <w:t>/</w:t>
            </w:r>
            <w:r w:rsidR="00435B05">
              <w:rPr>
                <w:rFonts w:ascii="Times New Roman" w:hAnsi="Times New Roman" w:cs="Times New Roman"/>
              </w:rPr>
              <w:t>19</w:t>
            </w:r>
            <w:r w:rsidR="00CA6073" w:rsidRPr="00435B05">
              <w:rPr>
                <w:rFonts w:ascii="Times New Roman" w:hAnsi="Times New Roman" w:cs="Times New Roman"/>
              </w:rPr>
              <w:t>/2017</w:t>
            </w:r>
          </w:p>
        </w:tc>
        <w:tc>
          <w:tcPr>
            <w:tcW w:w="2338" w:type="dxa"/>
          </w:tcPr>
          <w:p w14:paraId="50A5A7EE" w14:textId="3556FCF4" w:rsidR="00930DF8" w:rsidRDefault="00CA6073" w:rsidP="00576B61">
            <w:pPr>
              <w:jc w:val="center"/>
              <w:rPr>
                <w:rFonts w:ascii="Times New Roman" w:hAnsi="Times New Roman" w:cs="Times New Roman"/>
              </w:rPr>
            </w:pPr>
            <w:r w:rsidRPr="00435B05">
              <w:rPr>
                <w:rFonts w:ascii="Times New Roman" w:hAnsi="Times New Roman" w:cs="Times New Roman"/>
              </w:rPr>
              <w:t>Updated timeline and scenarios description</w:t>
            </w:r>
          </w:p>
        </w:tc>
      </w:tr>
      <w:tr w:rsidR="00930DF8" w14:paraId="26C8DFD7" w14:textId="77777777" w:rsidTr="00930DF8">
        <w:tc>
          <w:tcPr>
            <w:tcW w:w="2337" w:type="dxa"/>
          </w:tcPr>
          <w:p w14:paraId="679CE3C7" w14:textId="77777777" w:rsidR="00930DF8" w:rsidRDefault="00930DF8" w:rsidP="00576B61">
            <w:pPr>
              <w:jc w:val="center"/>
              <w:rPr>
                <w:rFonts w:ascii="Times New Roman" w:hAnsi="Times New Roman" w:cs="Times New Roman"/>
              </w:rPr>
            </w:pPr>
          </w:p>
        </w:tc>
        <w:tc>
          <w:tcPr>
            <w:tcW w:w="2337" w:type="dxa"/>
          </w:tcPr>
          <w:p w14:paraId="08DB484D" w14:textId="77777777" w:rsidR="00930DF8" w:rsidRDefault="00930DF8" w:rsidP="00576B61">
            <w:pPr>
              <w:jc w:val="center"/>
              <w:rPr>
                <w:rFonts w:ascii="Times New Roman" w:hAnsi="Times New Roman" w:cs="Times New Roman"/>
              </w:rPr>
            </w:pPr>
          </w:p>
        </w:tc>
        <w:tc>
          <w:tcPr>
            <w:tcW w:w="2338" w:type="dxa"/>
          </w:tcPr>
          <w:p w14:paraId="5F7160E0" w14:textId="77777777" w:rsidR="00930DF8" w:rsidRDefault="00930DF8" w:rsidP="00576B61">
            <w:pPr>
              <w:jc w:val="center"/>
              <w:rPr>
                <w:rFonts w:ascii="Times New Roman" w:hAnsi="Times New Roman" w:cs="Times New Roman"/>
              </w:rPr>
            </w:pPr>
          </w:p>
        </w:tc>
        <w:tc>
          <w:tcPr>
            <w:tcW w:w="2338" w:type="dxa"/>
          </w:tcPr>
          <w:p w14:paraId="1B9E6657" w14:textId="77777777" w:rsidR="00930DF8" w:rsidRDefault="00930DF8" w:rsidP="00576B61">
            <w:pPr>
              <w:jc w:val="center"/>
              <w:rPr>
                <w:rFonts w:ascii="Times New Roman" w:hAnsi="Times New Roman" w:cs="Times New Roman"/>
              </w:rPr>
            </w:pPr>
          </w:p>
        </w:tc>
      </w:tr>
      <w:tr w:rsidR="00930DF8" w14:paraId="71C240D3" w14:textId="77777777" w:rsidTr="00930DF8">
        <w:tc>
          <w:tcPr>
            <w:tcW w:w="2337" w:type="dxa"/>
          </w:tcPr>
          <w:p w14:paraId="033FF27B" w14:textId="77777777" w:rsidR="00930DF8" w:rsidRDefault="00930DF8" w:rsidP="00576B61">
            <w:pPr>
              <w:jc w:val="center"/>
              <w:rPr>
                <w:rFonts w:ascii="Times New Roman" w:hAnsi="Times New Roman" w:cs="Times New Roman"/>
              </w:rPr>
            </w:pPr>
          </w:p>
        </w:tc>
        <w:tc>
          <w:tcPr>
            <w:tcW w:w="2337" w:type="dxa"/>
          </w:tcPr>
          <w:p w14:paraId="47461513" w14:textId="77777777" w:rsidR="00930DF8" w:rsidRDefault="00930DF8" w:rsidP="00576B61">
            <w:pPr>
              <w:jc w:val="center"/>
              <w:rPr>
                <w:rFonts w:ascii="Times New Roman" w:hAnsi="Times New Roman" w:cs="Times New Roman"/>
              </w:rPr>
            </w:pPr>
          </w:p>
        </w:tc>
        <w:tc>
          <w:tcPr>
            <w:tcW w:w="2338" w:type="dxa"/>
          </w:tcPr>
          <w:p w14:paraId="66A3632D" w14:textId="77777777" w:rsidR="00930DF8" w:rsidRDefault="00930DF8" w:rsidP="00576B61">
            <w:pPr>
              <w:jc w:val="center"/>
              <w:rPr>
                <w:rFonts w:ascii="Times New Roman" w:hAnsi="Times New Roman" w:cs="Times New Roman"/>
              </w:rPr>
            </w:pPr>
          </w:p>
        </w:tc>
        <w:tc>
          <w:tcPr>
            <w:tcW w:w="2338" w:type="dxa"/>
          </w:tcPr>
          <w:p w14:paraId="2520AE0F" w14:textId="77777777" w:rsidR="00930DF8" w:rsidRDefault="00930DF8" w:rsidP="00576B61">
            <w:pPr>
              <w:jc w:val="center"/>
              <w:rPr>
                <w:rFonts w:ascii="Times New Roman" w:hAnsi="Times New Roman" w:cs="Times New Roman"/>
              </w:rPr>
            </w:pPr>
          </w:p>
        </w:tc>
      </w:tr>
      <w:tr w:rsidR="00930DF8" w14:paraId="7CF993C5" w14:textId="77777777" w:rsidTr="00930DF8">
        <w:tc>
          <w:tcPr>
            <w:tcW w:w="2337" w:type="dxa"/>
          </w:tcPr>
          <w:p w14:paraId="443DD484" w14:textId="77777777" w:rsidR="00930DF8" w:rsidRDefault="00930DF8" w:rsidP="00576B61">
            <w:pPr>
              <w:jc w:val="center"/>
              <w:rPr>
                <w:rFonts w:ascii="Times New Roman" w:hAnsi="Times New Roman" w:cs="Times New Roman"/>
              </w:rPr>
            </w:pPr>
          </w:p>
        </w:tc>
        <w:tc>
          <w:tcPr>
            <w:tcW w:w="2337" w:type="dxa"/>
          </w:tcPr>
          <w:p w14:paraId="130E9B28" w14:textId="77777777" w:rsidR="00930DF8" w:rsidRDefault="00930DF8" w:rsidP="00576B61">
            <w:pPr>
              <w:jc w:val="center"/>
              <w:rPr>
                <w:rFonts w:ascii="Times New Roman" w:hAnsi="Times New Roman" w:cs="Times New Roman"/>
              </w:rPr>
            </w:pPr>
          </w:p>
        </w:tc>
        <w:tc>
          <w:tcPr>
            <w:tcW w:w="2338" w:type="dxa"/>
          </w:tcPr>
          <w:p w14:paraId="326300C9" w14:textId="77777777" w:rsidR="00930DF8" w:rsidRDefault="00930DF8" w:rsidP="00576B61">
            <w:pPr>
              <w:jc w:val="center"/>
              <w:rPr>
                <w:rFonts w:ascii="Times New Roman" w:hAnsi="Times New Roman" w:cs="Times New Roman"/>
              </w:rPr>
            </w:pPr>
          </w:p>
        </w:tc>
        <w:tc>
          <w:tcPr>
            <w:tcW w:w="2338" w:type="dxa"/>
          </w:tcPr>
          <w:p w14:paraId="1B21DBCA" w14:textId="77777777" w:rsidR="00930DF8" w:rsidRDefault="00930DF8" w:rsidP="00576B61">
            <w:pPr>
              <w:jc w:val="center"/>
              <w:rPr>
                <w:rFonts w:ascii="Times New Roman" w:hAnsi="Times New Roman" w:cs="Times New Roman"/>
              </w:rPr>
            </w:pPr>
          </w:p>
        </w:tc>
      </w:tr>
      <w:tr w:rsidR="00930DF8" w14:paraId="7E7C2A00" w14:textId="77777777" w:rsidTr="00930DF8">
        <w:tc>
          <w:tcPr>
            <w:tcW w:w="2337" w:type="dxa"/>
          </w:tcPr>
          <w:p w14:paraId="0DA6E009" w14:textId="77777777" w:rsidR="00930DF8" w:rsidRDefault="00930DF8" w:rsidP="00576B61">
            <w:pPr>
              <w:jc w:val="center"/>
              <w:rPr>
                <w:rFonts w:ascii="Times New Roman" w:hAnsi="Times New Roman" w:cs="Times New Roman"/>
              </w:rPr>
            </w:pPr>
          </w:p>
        </w:tc>
        <w:tc>
          <w:tcPr>
            <w:tcW w:w="2337" w:type="dxa"/>
          </w:tcPr>
          <w:p w14:paraId="55ED694C" w14:textId="77777777" w:rsidR="00930DF8" w:rsidRDefault="00930DF8" w:rsidP="00576B61">
            <w:pPr>
              <w:jc w:val="center"/>
              <w:rPr>
                <w:rFonts w:ascii="Times New Roman" w:hAnsi="Times New Roman" w:cs="Times New Roman"/>
              </w:rPr>
            </w:pPr>
          </w:p>
        </w:tc>
        <w:tc>
          <w:tcPr>
            <w:tcW w:w="2338" w:type="dxa"/>
          </w:tcPr>
          <w:p w14:paraId="0FED7303" w14:textId="77777777" w:rsidR="00930DF8" w:rsidRDefault="00930DF8" w:rsidP="00576B61">
            <w:pPr>
              <w:jc w:val="center"/>
              <w:rPr>
                <w:rFonts w:ascii="Times New Roman" w:hAnsi="Times New Roman" w:cs="Times New Roman"/>
              </w:rPr>
            </w:pPr>
          </w:p>
        </w:tc>
        <w:tc>
          <w:tcPr>
            <w:tcW w:w="2338" w:type="dxa"/>
          </w:tcPr>
          <w:p w14:paraId="2361EADF" w14:textId="77777777" w:rsidR="00930DF8" w:rsidRDefault="00930DF8" w:rsidP="00576B61">
            <w:pPr>
              <w:jc w:val="center"/>
              <w:rPr>
                <w:rFonts w:ascii="Times New Roman" w:hAnsi="Times New Roman" w:cs="Times New Roman"/>
              </w:rPr>
            </w:pPr>
          </w:p>
        </w:tc>
      </w:tr>
      <w:tr w:rsidR="007A2608" w14:paraId="19C115FE" w14:textId="77777777" w:rsidTr="00930DF8">
        <w:tc>
          <w:tcPr>
            <w:tcW w:w="2337" w:type="dxa"/>
          </w:tcPr>
          <w:p w14:paraId="4FBBD426" w14:textId="77777777" w:rsidR="007A2608" w:rsidRDefault="007A2608" w:rsidP="00576B61">
            <w:pPr>
              <w:jc w:val="center"/>
              <w:rPr>
                <w:rFonts w:ascii="Times New Roman" w:hAnsi="Times New Roman" w:cs="Times New Roman"/>
              </w:rPr>
            </w:pPr>
          </w:p>
        </w:tc>
        <w:tc>
          <w:tcPr>
            <w:tcW w:w="2337" w:type="dxa"/>
          </w:tcPr>
          <w:p w14:paraId="73C68573" w14:textId="77777777" w:rsidR="007A2608" w:rsidRDefault="007A2608" w:rsidP="00576B61">
            <w:pPr>
              <w:jc w:val="center"/>
              <w:rPr>
                <w:rFonts w:ascii="Times New Roman" w:hAnsi="Times New Roman" w:cs="Times New Roman"/>
              </w:rPr>
            </w:pPr>
          </w:p>
        </w:tc>
        <w:tc>
          <w:tcPr>
            <w:tcW w:w="2338" w:type="dxa"/>
          </w:tcPr>
          <w:p w14:paraId="21FA9034" w14:textId="77777777" w:rsidR="007A2608" w:rsidRDefault="007A2608" w:rsidP="00576B61">
            <w:pPr>
              <w:jc w:val="center"/>
              <w:rPr>
                <w:rFonts w:ascii="Times New Roman" w:hAnsi="Times New Roman" w:cs="Times New Roman"/>
              </w:rPr>
            </w:pPr>
          </w:p>
        </w:tc>
        <w:tc>
          <w:tcPr>
            <w:tcW w:w="2338" w:type="dxa"/>
          </w:tcPr>
          <w:p w14:paraId="247AE572" w14:textId="77777777" w:rsidR="007A2608" w:rsidRDefault="007A2608" w:rsidP="00576B61">
            <w:pPr>
              <w:jc w:val="center"/>
              <w:rPr>
                <w:rFonts w:ascii="Times New Roman" w:hAnsi="Times New Roman" w:cs="Times New Roman"/>
              </w:rPr>
            </w:pPr>
          </w:p>
        </w:tc>
      </w:tr>
      <w:tr w:rsidR="007A2608" w14:paraId="0E1545FD" w14:textId="77777777" w:rsidTr="00930DF8">
        <w:tc>
          <w:tcPr>
            <w:tcW w:w="2337" w:type="dxa"/>
          </w:tcPr>
          <w:p w14:paraId="1756CBBD" w14:textId="77777777" w:rsidR="007A2608" w:rsidRDefault="007A2608" w:rsidP="00576B61">
            <w:pPr>
              <w:jc w:val="center"/>
              <w:rPr>
                <w:rFonts w:ascii="Times New Roman" w:hAnsi="Times New Roman" w:cs="Times New Roman"/>
              </w:rPr>
            </w:pPr>
          </w:p>
        </w:tc>
        <w:tc>
          <w:tcPr>
            <w:tcW w:w="2337" w:type="dxa"/>
          </w:tcPr>
          <w:p w14:paraId="77D2D432" w14:textId="77777777" w:rsidR="007A2608" w:rsidRDefault="007A2608" w:rsidP="00576B61">
            <w:pPr>
              <w:jc w:val="center"/>
              <w:rPr>
                <w:rFonts w:ascii="Times New Roman" w:hAnsi="Times New Roman" w:cs="Times New Roman"/>
              </w:rPr>
            </w:pPr>
          </w:p>
        </w:tc>
        <w:tc>
          <w:tcPr>
            <w:tcW w:w="2338" w:type="dxa"/>
          </w:tcPr>
          <w:p w14:paraId="6E236764" w14:textId="77777777" w:rsidR="007A2608" w:rsidRDefault="007A2608" w:rsidP="00576B61">
            <w:pPr>
              <w:jc w:val="center"/>
              <w:rPr>
                <w:rFonts w:ascii="Times New Roman" w:hAnsi="Times New Roman" w:cs="Times New Roman"/>
              </w:rPr>
            </w:pPr>
          </w:p>
        </w:tc>
        <w:tc>
          <w:tcPr>
            <w:tcW w:w="2338" w:type="dxa"/>
          </w:tcPr>
          <w:p w14:paraId="5F425073" w14:textId="77777777" w:rsidR="007A2608" w:rsidRDefault="007A2608" w:rsidP="00576B61">
            <w:pPr>
              <w:jc w:val="center"/>
              <w:rPr>
                <w:rFonts w:ascii="Times New Roman" w:hAnsi="Times New Roman" w:cs="Times New Roman"/>
              </w:rPr>
            </w:pPr>
          </w:p>
        </w:tc>
      </w:tr>
      <w:tr w:rsidR="007A2608" w14:paraId="57633F66" w14:textId="77777777" w:rsidTr="00930DF8">
        <w:tc>
          <w:tcPr>
            <w:tcW w:w="2337" w:type="dxa"/>
          </w:tcPr>
          <w:p w14:paraId="5A64C115" w14:textId="77777777" w:rsidR="007A2608" w:rsidRDefault="007A2608" w:rsidP="00576B61">
            <w:pPr>
              <w:jc w:val="center"/>
              <w:rPr>
                <w:rFonts w:ascii="Times New Roman" w:hAnsi="Times New Roman" w:cs="Times New Roman"/>
              </w:rPr>
            </w:pPr>
          </w:p>
        </w:tc>
        <w:tc>
          <w:tcPr>
            <w:tcW w:w="2337" w:type="dxa"/>
          </w:tcPr>
          <w:p w14:paraId="66501892" w14:textId="77777777" w:rsidR="007A2608" w:rsidRDefault="007A2608" w:rsidP="00576B61">
            <w:pPr>
              <w:jc w:val="center"/>
              <w:rPr>
                <w:rFonts w:ascii="Times New Roman" w:hAnsi="Times New Roman" w:cs="Times New Roman"/>
              </w:rPr>
            </w:pPr>
          </w:p>
        </w:tc>
        <w:tc>
          <w:tcPr>
            <w:tcW w:w="2338" w:type="dxa"/>
          </w:tcPr>
          <w:p w14:paraId="29CB7FFE" w14:textId="77777777" w:rsidR="007A2608" w:rsidRDefault="007A2608" w:rsidP="00576B61">
            <w:pPr>
              <w:jc w:val="center"/>
              <w:rPr>
                <w:rFonts w:ascii="Times New Roman" w:hAnsi="Times New Roman" w:cs="Times New Roman"/>
              </w:rPr>
            </w:pPr>
          </w:p>
        </w:tc>
        <w:tc>
          <w:tcPr>
            <w:tcW w:w="2338" w:type="dxa"/>
          </w:tcPr>
          <w:p w14:paraId="7EF9FCC6" w14:textId="77777777" w:rsidR="007A2608" w:rsidRDefault="007A2608" w:rsidP="00576B61">
            <w:pPr>
              <w:jc w:val="center"/>
              <w:rPr>
                <w:rFonts w:ascii="Times New Roman" w:hAnsi="Times New Roman" w:cs="Times New Roman"/>
              </w:rPr>
            </w:pPr>
          </w:p>
        </w:tc>
      </w:tr>
      <w:tr w:rsidR="007A2608" w14:paraId="01651991" w14:textId="77777777" w:rsidTr="00930DF8">
        <w:tc>
          <w:tcPr>
            <w:tcW w:w="2337" w:type="dxa"/>
          </w:tcPr>
          <w:p w14:paraId="7A484DD6" w14:textId="77777777" w:rsidR="007A2608" w:rsidRDefault="007A2608" w:rsidP="00576B61">
            <w:pPr>
              <w:jc w:val="center"/>
              <w:rPr>
                <w:rFonts w:ascii="Times New Roman" w:hAnsi="Times New Roman" w:cs="Times New Roman"/>
              </w:rPr>
            </w:pPr>
          </w:p>
        </w:tc>
        <w:tc>
          <w:tcPr>
            <w:tcW w:w="2337" w:type="dxa"/>
          </w:tcPr>
          <w:p w14:paraId="42DF040D" w14:textId="77777777" w:rsidR="007A2608" w:rsidRDefault="007A2608" w:rsidP="00576B61">
            <w:pPr>
              <w:jc w:val="center"/>
              <w:rPr>
                <w:rFonts w:ascii="Times New Roman" w:hAnsi="Times New Roman" w:cs="Times New Roman"/>
              </w:rPr>
            </w:pPr>
          </w:p>
        </w:tc>
        <w:tc>
          <w:tcPr>
            <w:tcW w:w="2338" w:type="dxa"/>
          </w:tcPr>
          <w:p w14:paraId="00AB4390" w14:textId="77777777" w:rsidR="007A2608" w:rsidRDefault="007A2608" w:rsidP="00576B61">
            <w:pPr>
              <w:jc w:val="center"/>
              <w:rPr>
                <w:rFonts w:ascii="Times New Roman" w:hAnsi="Times New Roman" w:cs="Times New Roman"/>
              </w:rPr>
            </w:pPr>
          </w:p>
        </w:tc>
        <w:tc>
          <w:tcPr>
            <w:tcW w:w="2338" w:type="dxa"/>
          </w:tcPr>
          <w:p w14:paraId="454BA0D0" w14:textId="77777777" w:rsidR="007A2608" w:rsidRDefault="007A2608" w:rsidP="00576B61">
            <w:pPr>
              <w:jc w:val="center"/>
              <w:rPr>
                <w:rFonts w:ascii="Times New Roman" w:hAnsi="Times New Roman" w:cs="Times New Roman"/>
              </w:rPr>
            </w:pPr>
          </w:p>
        </w:tc>
      </w:tr>
      <w:tr w:rsidR="007A2608" w14:paraId="317CA174" w14:textId="77777777" w:rsidTr="00930DF8">
        <w:tc>
          <w:tcPr>
            <w:tcW w:w="2337" w:type="dxa"/>
          </w:tcPr>
          <w:p w14:paraId="303F26EE" w14:textId="77777777" w:rsidR="007A2608" w:rsidRDefault="007A2608" w:rsidP="00576B61">
            <w:pPr>
              <w:jc w:val="center"/>
              <w:rPr>
                <w:rFonts w:ascii="Times New Roman" w:hAnsi="Times New Roman" w:cs="Times New Roman"/>
              </w:rPr>
            </w:pPr>
          </w:p>
        </w:tc>
        <w:tc>
          <w:tcPr>
            <w:tcW w:w="2337" w:type="dxa"/>
          </w:tcPr>
          <w:p w14:paraId="01C55680" w14:textId="77777777" w:rsidR="007A2608" w:rsidRDefault="007A2608" w:rsidP="00576B61">
            <w:pPr>
              <w:jc w:val="center"/>
              <w:rPr>
                <w:rFonts w:ascii="Times New Roman" w:hAnsi="Times New Roman" w:cs="Times New Roman"/>
              </w:rPr>
            </w:pPr>
          </w:p>
        </w:tc>
        <w:tc>
          <w:tcPr>
            <w:tcW w:w="2338" w:type="dxa"/>
          </w:tcPr>
          <w:p w14:paraId="0A941E68" w14:textId="77777777" w:rsidR="007A2608" w:rsidRDefault="007A2608" w:rsidP="00576B61">
            <w:pPr>
              <w:jc w:val="center"/>
              <w:rPr>
                <w:rFonts w:ascii="Times New Roman" w:hAnsi="Times New Roman" w:cs="Times New Roman"/>
              </w:rPr>
            </w:pPr>
          </w:p>
        </w:tc>
        <w:tc>
          <w:tcPr>
            <w:tcW w:w="2338" w:type="dxa"/>
          </w:tcPr>
          <w:p w14:paraId="6F5F2E35" w14:textId="77777777" w:rsidR="007A2608" w:rsidRDefault="007A2608" w:rsidP="00576B61">
            <w:pPr>
              <w:jc w:val="center"/>
              <w:rPr>
                <w:rFonts w:ascii="Times New Roman" w:hAnsi="Times New Roman" w:cs="Times New Roman"/>
              </w:rPr>
            </w:pPr>
          </w:p>
        </w:tc>
      </w:tr>
      <w:tr w:rsidR="007A2608" w14:paraId="51D18462" w14:textId="77777777" w:rsidTr="00930DF8">
        <w:tc>
          <w:tcPr>
            <w:tcW w:w="2337" w:type="dxa"/>
          </w:tcPr>
          <w:p w14:paraId="478CD4A4" w14:textId="77777777" w:rsidR="007A2608" w:rsidRDefault="007A2608" w:rsidP="00576B61">
            <w:pPr>
              <w:jc w:val="center"/>
              <w:rPr>
                <w:rFonts w:ascii="Times New Roman" w:hAnsi="Times New Roman" w:cs="Times New Roman"/>
              </w:rPr>
            </w:pPr>
          </w:p>
        </w:tc>
        <w:tc>
          <w:tcPr>
            <w:tcW w:w="2337" w:type="dxa"/>
          </w:tcPr>
          <w:p w14:paraId="00C68281" w14:textId="77777777" w:rsidR="007A2608" w:rsidRDefault="007A2608" w:rsidP="00576B61">
            <w:pPr>
              <w:jc w:val="center"/>
              <w:rPr>
                <w:rFonts w:ascii="Times New Roman" w:hAnsi="Times New Roman" w:cs="Times New Roman"/>
              </w:rPr>
            </w:pPr>
          </w:p>
        </w:tc>
        <w:tc>
          <w:tcPr>
            <w:tcW w:w="2338" w:type="dxa"/>
          </w:tcPr>
          <w:p w14:paraId="5A894A0E" w14:textId="77777777" w:rsidR="007A2608" w:rsidRDefault="007A2608" w:rsidP="00576B61">
            <w:pPr>
              <w:jc w:val="center"/>
              <w:rPr>
                <w:rFonts w:ascii="Times New Roman" w:hAnsi="Times New Roman" w:cs="Times New Roman"/>
              </w:rPr>
            </w:pPr>
          </w:p>
        </w:tc>
        <w:tc>
          <w:tcPr>
            <w:tcW w:w="2338" w:type="dxa"/>
          </w:tcPr>
          <w:p w14:paraId="5FEAE7F5" w14:textId="77777777" w:rsidR="007A2608" w:rsidRDefault="007A2608" w:rsidP="00576B61">
            <w:pPr>
              <w:jc w:val="center"/>
              <w:rPr>
                <w:rFonts w:ascii="Times New Roman" w:hAnsi="Times New Roman" w:cs="Times New Roman"/>
              </w:rPr>
            </w:pPr>
          </w:p>
        </w:tc>
      </w:tr>
      <w:tr w:rsidR="007A2608" w14:paraId="243F5E56" w14:textId="77777777" w:rsidTr="00930DF8">
        <w:tc>
          <w:tcPr>
            <w:tcW w:w="2337" w:type="dxa"/>
          </w:tcPr>
          <w:p w14:paraId="5897B995" w14:textId="77777777" w:rsidR="007A2608" w:rsidRDefault="007A2608" w:rsidP="00576B61">
            <w:pPr>
              <w:jc w:val="center"/>
              <w:rPr>
                <w:rFonts w:ascii="Times New Roman" w:hAnsi="Times New Roman" w:cs="Times New Roman"/>
              </w:rPr>
            </w:pPr>
          </w:p>
        </w:tc>
        <w:tc>
          <w:tcPr>
            <w:tcW w:w="2337" w:type="dxa"/>
          </w:tcPr>
          <w:p w14:paraId="4FB7703B" w14:textId="77777777" w:rsidR="007A2608" w:rsidRDefault="007A2608" w:rsidP="00576B61">
            <w:pPr>
              <w:jc w:val="center"/>
              <w:rPr>
                <w:rFonts w:ascii="Times New Roman" w:hAnsi="Times New Roman" w:cs="Times New Roman"/>
              </w:rPr>
            </w:pPr>
          </w:p>
        </w:tc>
        <w:tc>
          <w:tcPr>
            <w:tcW w:w="2338" w:type="dxa"/>
          </w:tcPr>
          <w:p w14:paraId="4B595EE0" w14:textId="77777777" w:rsidR="007A2608" w:rsidRDefault="007A2608" w:rsidP="00576B61">
            <w:pPr>
              <w:jc w:val="center"/>
              <w:rPr>
                <w:rFonts w:ascii="Times New Roman" w:hAnsi="Times New Roman" w:cs="Times New Roman"/>
              </w:rPr>
            </w:pPr>
          </w:p>
        </w:tc>
        <w:tc>
          <w:tcPr>
            <w:tcW w:w="2338" w:type="dxa"/>
          </w:tcPr>
          <w:p w14:paraId="3E99903E" w14:textId="77777777" w:rsidR="007A2608" w:rsidRDefault="007A2608" w:rsidP="00576B61">
            <w:pPr>
              <w:jc w:val="center"/>
              <w:rPr>
                <w:rFonts w:ascii="Times New Roman" w:hAnsi="Times New Roman" w:cs="Times New Roman"/>
              </w:rPr>
            </w:pPr>
          </w:p>
        </w:tc>
      </w:tr>
      <w:tr w:rsidR="007A2608" w14:paraId="42644290" w14:textId="77777777" w:rsidTr="00930DF8">
        <w:tc>
          <w:tcPr>
            <w:tcW w:w="2337" w:type="dxa"/>
          </w:tcPr>
          <w:p w14:paraId="1BBC8588" w14:textId="77777777" w:rsidR="007A2608" w:rsidRDefault="007A2608" w:rsidP="00576B61">
            <w:pPr>
              <w:jc w:val="center"/>
              <w:rPr>
                <w:rFonts w:ascii="Times New Roman" w:hAnsi="Times New Roman" w:cs="Times New Roman"/>
              </w:rPr>
            </w:pPr>
          </w:p>
        </w:tc>
        <w:tc>
          <w:tcPr>
            <w:tcW w:w="2337" w:type="dxa"/>
          </w:tcPr>
          <w:p w14:paraId="2A5B6F53" w14:textId="77777777" w:rsidR="007A2608" w:rsidRDefault="007A2608" w:rsidP="00576B61">
            <w:pPr>
              <w:jc w:val="center"/>
              <w:rPr>
                <w:rFonts w:ascii="Times New Roman" w:hAnsi="Times New Roman" w:cs="Times New Roman"/>
              </w:rPr>
            </w:pPr>
          </w:p>
        </w:tc>
        <w:tc>
          <w:tcPr>
            <w:tcW w:w="2338" w:type="dxa"/>
          </w:tcPr>
          <w:p w14:paraId="10CA907B" w14:textId="77777777" w:rsidR="007A2608" w:rsidRDefault="007A2608" w:rsidP="00576B61">
            <w:pPr>
              <w:jc w:val="center"/>
              <w:rPr>
                <w:rFonts w:ascii="Times New Roman" w:hAnsi="Times New Roman" w:cs="Times New Roman"/>
              </w:rPr>
            </w:pPr>
          </w:p>
        </w:tc>
        <w:tc>
          <w:tcPr>
            <w:tcW w:w="2338" w:type="dxa"/>
          </w:tcPr>
          <w:p w14:paraId="4615838B" w14:textId="77777777" w:rsidR="007A2608" w:rsidRDefault="007A2608" w:rsidP="00576B61">
            <w:pPr>
              <w:jc w:val="center"/>
              <w:rPr>
                <w:rFonts w:ascii="Times New Roman" w:hAnsi="Times New Roman" w:cs="Times New Roman"/>
              </w:rPr>
            </w:pPr>
          </w:p>
        </w:tc>
      </w:tr>
      <w:tr w:rsidR="007A2608" w14:paraId="7C2E2CE1" w14:textId="77777777" w:rsidTr="00930DF8">
        <w:tc>
          <w:tcPr>
            <w:tcW w:w="2337" w:type="dxa"/>
          </w:tcPr>
          <w:p w14:paraId="4B5E7105" w14:textId="77777777" w:rsidR="007A2608" w:rsidRDefault="007A2608" w:rsidP="00576B61">
            <w:pPr>
              <w:jc w:val="center"/>
              <w:rPr>
                <w:rFonts w:ascii="Times New Roman" w:hAnsi="Times New Roman" w:cs="Times New Roman"/>
              </w:rPr>
            </w:pPr>
          </w:p>
        </w:tc>
        <w:tc>
          <w:tcPr>
            <w:tcW w:w="2337" w:type="dxa"/>
          </w:tcPr>
          <w:p w14:paraId="0122B426" w14:textId="77777777" w:rsidR="007A2608" w:rsidRDefault="007A2608" w:rsidP="00576B61">
            <w:pPr>
              <w:jc w:val="center"/>
              <w:rPr>
                <w:rFonts w:ascii="Times New Roman" w:hAnsi="Times New Roman" w:cs="Times New Roman"/>
              </w:rPr>
            </w:pPr>
          </w:p>
        </w:tc>
        <w:tc>
          <w:tcPr>
            <w:tcW w:w="2338" w:type="dxa"/>
          </w:tcPr>
          <w:p w14:paraId="2B65B56D" w14:textId="77777777" w:rsidR="007A2608" w:rsidRDefault="007A2608" w:rsidP="00576B61">
            <w:pPr>
              <w:jc w:val="center"/>
              <w:rPr>
                <w:rFonts w:ascii="Times New Roman" w:hAnsi="Times New Roman" w:cs="Times New Roman"/>
              </w:rPr>
            </w:pPr>
          </w:p>
        </w:tc>
        <w:tc>
          <w:tcPr>
            <w:tcW w:w="2338" w:type="dxa"/>
          </w:tcPr>
          <w:p w14:paraId="77EDE319" w14:textId="77777777" w:rsidR="007A2608" w:rsidRDefault="007A2608" w:rsidP="00576B61">
            <w:pPr>
              <w:jc w:val="center"/>
              <w:rPr>
                <w:rFonts w:ascii="Times New Roman" w:hAnsi="Times New Roman" w:cs="Times New Roman"/>
              </w:rPr>
            </w:pPr>
          </w:p>
        </w:tc>
      </w:tr>
      <w:tr w:rsidR="007A2608" w14:paraId="52EFB9BF" w14:textId="77777777" w:rsidTr="00930DF8">
        <w:tc>
          <w:tcPr>
            <w:tcW w:w="2337" w:type="dxa"/>
          </w:tcPr>
          <w:p w14:paraId="46F512C6" w14:textId="77777777" w:rsidR="007A2608" w:rsidRDefault="007A2608" w:rsidP="00576B61">
            <w:pPr>
              <w:jc w:val="center"/>
              <w:rPr>
                <w:rFonts w:ascii="Times New Roman" w:hAnsi="Times New Roman" w:cs="Times New Roman"/>
              </w:rPr>
            </w:pPr>
          </w:p>
        </w:tc>
        <w:tc>
          <w:tcPr>
            <w:tcW w:w="2337" w:type="dxa"/>
          </w:tcPr>
          <w:p w14:paraId="42DE1277" w14:textId="77777777" w:rsidR="007A2608" w:rsidRDefault="007A2608" w:rsidP="00576B61">
            <w:pPr>
              <w:jc w:val="center"/>
              <w:rPr>
                <w:rFonts w:ascii="Times New Roman" w:hAnsi="Times New Roman" w:cs="Times New Roman"/>
              </w:rPr>
            </w:pPr>
          </w:p>
        </w:tc>
        <w:tc>
          <w:tcPr>
            <w:tcW w:w="2338" w:type="dxa"/>
          </w:tcPr>
          <w:p w14:paraId="5C774595" w14:textId="77777777" w:rsidR="007A2608" w:rsidRDefault="007A2608" w:rsidP="00576B61">
            <w:pPr>
              <w:jc w:val="center"/>
              <w:rPr>
                <w:rFonts w:ascii="Times New Roman" w:hAnsi="Times New Roman" w:cs="Times New Roman"/>
              </w:rPr>
            </w:pPr>
          </w:p>
        </w:tc>
        <w:tc>
          <w:tcPr>
            <w:tcW w:w="2338" w:type="dxa"/>
          </w:tcPr>
          <w:p w14:paraId="66B5439D" w14:textId="77777777" w:rsidR="007A2608" w:rsidRDefault="007A2608" w:rsidP="00576B61">
            <w:pPr>
              <w:jc w:val="center"/>
              <w:rPr>
                <w:rFonts w:ascii="Times New Roman" w:hAnsi="Times New Roman" w:cs="Times New Roman"/>
              </w:rPr>
            </w:pPr>
          </w:p>
        </w:tc>
      </w:tr>
    </w:tbl>
    <w:p w14:paraId="5AB994CC" w14:textId="77777777" w:rsidR="007A2608" w:rsidRDefault="007A2608" w:rsidP="007A2608">
      <w:pPr>
        <w:rPr>
          <w:rFonts w:ascii="Times New Roman" w:hAnsi="Times New Roman" w:cs="Times New Roman"/>
        </w:rPr>
      </w:pPr>
    </w:p>
    <w:p w14:paraId="1708C0FC" w14:textId="77777777" w:rsidR="007A2608" w:rsidRDefault="007A2608">
      <w:pPr>
        <w:rPr>
          <w:rFonts w:ascii="Times New Roman" w:hAnsi="Times New Roman" w:cs="Times New Roman"/>
        </w:rPr>
      </w:pPr>
      <w:r>
        <w:rPr>
          <w:rFonts w:ascii="Times New Roman" w:hAnsi="Times New Roman" w:cs="Times New Roman"/>
        </w:rPr>
        <w:br w:type="page"/>
      </w:r>
    </w:p>
    <w:p w14:paraId="0D8306DE" w14:textId="4277EC7B" w:rsidR="007A2608" w:rsidRDefault="007A2608" w:rsidP="007A2608">
      <w:pPr>
        <w:rPr>
          <w:rFonts w:ascii="Times New Roman" w:hAnsi="Times New Roman" w:cs="Times New Roman"/>
        </w:rPr>
      </w:pPr>
      <w:r>
        <w:rPr>
          <w:rFonts w:ascii="Times New Roman" w:hAnsi="Times New Roman" w:cs="Times New Roman"/>
        </w:rPr>
        <w:lastRenderedPageBreak/>
        <w:t>SIGNATURE PAGE</w:t>
      </w:r>
    </w:p>
    <w:p w14:paraId="7316884D" w14:textId="77777777" w:rsidR="007A2608" w:rsidRDefault="007A2608" w:rsidP="007A2608">
      <w:pPr>
        <w:rPr>
          <w:rFonts w:ascii="Times New Roman" w:hAnsi="Times New Roman" w:cs="Times New Roman"/>
        </w:rPr>
      </w:pPr>
    </w:p>
    <w:p w14:paraId="2F659307" w14:textId="77777777" w:rsidR="007A2608" w:rsidRDefault="007A2608" w:rsidP="007A2608">
      <w:pPr>
        <w:spacing w:after="0"/>
        <w:rPr>
          <w:rFonts w:ascii="Times New Roman" w:hAnsi="Times New Roman" w:cs="Times New Roman"/>
        </w:rPr>
      </w:pPr>
    </w:p>
    <w:p w14:paraId="33EC5B93" w14:textId="77777777" w:rsidR="007A2608" w:rsidRDefault="007A2608" w:rsidP="007A2608">
      <w:pPr>
        <w:spacing w:after="0"/>
        <w:rPr>
          <w:rFonts w:ascii="Times New Roman" w:hAnsi="Times New Roman" w:cs="Times New Roman"/>
        </w:rPr>
      </w:pPr>
    </w:p>
    <w:p w14:paraId="017D6C01" w14:textId="00740AC8" w:rsidR="007A2608" w:rsidRDefault="007A2608" w:rsidP="007A2608">
      <w:pPr>
        <w:spacing w:after="0"/>
        <w:rPr>
          <w:rFonts w:ascii="Times New Roman" w:hAnsi="Times New Roman" w:cs="Times New Roman"/>
          <w:b/>
        </w:rPr>
      </w:pPr>
      <w:r>
        <w:rPr>
          <w:rFonts w:ascii="Times New Roman" w:hAnsi="Times New Roman" w:cs="Times New Roman"/>
          <w:b/>
        </w:rPr>
        <w:t>Approved</w:t>
      </w:r>
      <w:r w:rsidRPr="007A2608">
        <w:rPr>
          <w:rFonts w:ascii="Times New Roman" w:hAnsi="Times New Roman" w:cs="Times New Roman"/>
          <w:b/>
        </w:rPr>
        <w:t xml:space="preserve"> By:</w:t>
      </w:r>
    </w:p>
    <w:p w14:paraId="43A5201B" w14:textId="77777777" w:rsidR="007A2608" w:rsidRDefault="007A2608" w:rsidP="007A2608">
      <w:pPr>
        <w:spacing w:after="0"/>
        <w:rPr>
          <w:rFonts w:ascii="Times New Roman" w:hAnsi="Times New Roman" w:cs="Times New Roman"/>
          <w:b/>
        </w:rPr>
      </w:pPr>
    </w:p>
    <w:p w14:paraId="30CD7910" w14:textId="0A5B80CD" w:rsidR="007A2608" w:rsidRDefault="00126A4D" w:rsidP="007A2608">
      <w:pPr>
        <w:spacing w:after="0"/>
        <w:rPr>
          <w:rFonts w:ascii="Times New Roman" w:hAnsi="Times New Roman" w:cs="Times New Roman"/>
          <w:b/>
        </w:rPr>
      </w:pPr>
      <w:r>
        <w:rPr>
          <w:rFonts w:ascii="Times New Roman" w:hAnsi="Times New Roman" w:cs="Times New Roman"/>
          <w:b/>
          <w:noProof/>
        </w:rPr>
        <w:drawing>
          <wp:inline distT="0" distB="0" distL="0" distR="0" wp14:anchorId="2E32EF53" wp14:editId="20BCF9D7">
            <wp:extent cx="2314575" cy="837005"/>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exw.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2299" cy="843415"/>
                    </a:xfrm>
                    <a:prstGeom prst="rect">
                      <a:avLst/>
                    </a:prstGeom>
                  </pic:spPr>
                </pic:pic>
              </a:graphicData>
            </a:graphic>
          </wp:inline>
        </w:drawing>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06/01/2015</w:t>
      </w:r>
    </w:p>
    <w:p w14:paraId="465D4AC8" w14:textId="77777777" w:rsidR="00E55BCC" w:rsidRDefault="00E55BCC" w:rsidP="00E55BCC">
      <w:pPr>
        <w:spacing w:after="0"/>
        <w:rPr>
          <w:rFonts w:ascii="Times New Roman" w:hAnsi="Times New Roman" w:cs="Times New Roman"/>
        </w:rPr>
      </w:pPr>
      <w:r>
        <w:rPr>
          <w:rFonts w:ascii="Times New Roman" w:hAnsi="Times New Roman" w:cs="Times New Roman"/>
        </w:rPr>
        <w:t>__________________________________</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______________________</w:t>
      </w:r>
    </w:p>
    <w:p w14:paraId="040ABFF7" w14:textId="77777777" w:rsidR="00E55BCC" w:rsidRDefault="00E55BCC" w:rsidP="00E55BCC">
      <w:pPr>
        <w:spacing w:after="0"/>
        <w:rPr>
          <w:rFonts w:ascii="Times New Roman" w:hAnsi="Times New Roman" w:cs="Times New Roman"/>
        </w:rPr>
      </w:pPr>
      <w:r>
        <w:rPr>
          <w:rFonts w:ascii="Times New Roman" w:hAnsi="Times New Roman" w:cs="Times New Roman"/>
        </w:rPr>
        <w:t xml:space="preserve">Name: Alexander M. </w:t>
      </w:r>
      <w:proofErr w:type="spellStart"/>
      <w:r>
        <w:rPr>
          <w:rFonts w:ascii="Times New Roman" w:hAnsi="Times New Roman" w:cs="Times New Roman"/>
        </w:rPr>
        <w:t>Wyglinski</w:t>
      </w:r>
      <w:proofErr w:type="spellEnd"/>
      <w:r>
        <w:rPr>
          <w:rFonts w:ascii="Times New Roman" w:hAnsi="Times New Roman" w:cs="Times New Roman"/>
        </w:rPr>
        <w:t>, Ph.D.</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Date</w:t>
      </w:r>
    </w:p>
    <w:p w14:paraId="2B730A06" w14:textId="77777777" w:rsidR="00E55BCC" w:rsidRDefault="00E55BCC" w:rsidP="00E55BCC">
      <w:pPr>
        <w:spacing w:after="0"/>
        <w:rPr>
          <w:rFonts w:ascii="Times New Roman" w:hAnsi="Times New Roman" w:cs="Times New Roman"/>
        </w:rPr>
      </w:pPr>
      <w:r>
        <w:rPr>
          <w:rFonts w:ascii="Times New Roman" w:hAnsi="Times New Roman" w:cs="Times New Roman"/>
        </w:rPr>
        <w:t>Title: Associate Professor</w:t>
      </w:r>
    </w:p>
    <w:p w14:paraId="775450DB" w14:textId="77777777" w:rsidR="00E55BCC" w:rsidRDefault="00E55BCC" w:rsidP="00E55BCC">
      <w:pPr>
        <w:spacing w:after="0"/>
        <w:rPr>
          <w:rFonts w:ascii="Times New Roman" w:hAnsi="Times New Roman" w:cs="Times New Roman"/>
        </w:rPr>
      </w:pPr>
      <w:r>
        <w:rPr>
          <w:rFonts w:ascii="Times New Roman" w:hAnsi="Times New Roman" w:cs="Times New Roman"/>
        </w:rPr>
        <w:t>Organization: WPI</w:t>
      </w:r>
    </w:p>
    <w:p w14:paraId="2F087AC2" w14:textId="77777777" w:rsidR="007A2608" w:rsidRDefault="007A2608" w:rsidP="007A2608">
      <w:pPr>
        <w:spacing w:after="0"/>
        <w:rPr>
          <w:rFonts w:ascii="Times New Roman" w:hAnsi="Times New Roman" w:cs="Times New Roman"/>
        </w:rPr>
      </w:pPr>
    </w:p>
    <w:p w14:paraId="26201BA6" w14:textId="77777777" w:rsidR="007A2608" w:rsidRDefault="007A2608" w:rsidP="007A2608">
      <w:pPr>
        <w:spacing w:after="0"/>
        <w:rPr>
          <w:rFonts w:ascii="Times New Roman" w:hAnsi="Times New Roman" w:cs="Times New Roman"/>
        </w:rPr>
      </w:pPr>
    </w:p>
    <w:p w14:paraId="1004DBA3" w14:textId="77777777" w:rsidR="007A2608" w:rsidRDefault="007A2608" w:rsidP="007A2608">
      <w:pPr>
        <w:spacing w:after="0"/>
        <w:rPr>
          <w:rFonts w:ascii="Times New Roman" w:hAnsi="Times New Roman" w:cs="Times New Roman"/>
        </w:rPr>
      </w:pPr>
    </w:p>
    <w:p w14:paraId="77CE1D02" w14:textId="77777777" w:rsidR="007A2608" w:rsidRDefault="007A2608" w:rsidP="007A2608">
      <w:pPr>
        <w:spacing w:after="0"/>
        <w:rPr>
          <w:rFonts w:ascii="Times New Roman" w:hAnsi="Times New Roman" w:cs="Times New Roman"/>
        </w:rPr>
      </w:pPr>
      <w:r>
        <w:rPr>
          <w:rFonts w:ascii="Times New Roman" w:hAnsi="Times New Roman" w:cs="Times New Roman"/>
        </w:rPr>
        <w:t>__________________________________</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______________________</w:t>
      </w:r>
    </w:p>
    <w:p w14:paraId="393BBD81" w14:textId="68E6266E" w:rsidR="007A2608" w:rsidRDefault="007A2608" w:rsidP="007A2608">
      <w:pPr>
        <w:spacing w:after="0"/>
        <w:rPr>
          <w:rFonts w:ascii="Times New Roman" w:hAnsi="Times New Roman" w:cs="Times New Roman"/>
        </w:rPr>
      </w:pPr>
      <w:r w:rsidRPr="007A2608">
        <w:rPr>
          <w:rFonts w:ascii="Times New Roman" w:hAnsi="Times New Roman" w:cs="Times New Roman"/>
          <w:b/>
        </w:rPr>
        <w:t xml:space="preserve">Diane C. </w:t>
      </w:r>
      <w:proofErr w:type="spellStart"/>
      <w:r w:rsidRPr="007A2608">
        <w:rPr>
          <w:rFonts w:ascii="Times New Roman" w:hAnsi="Times New Roman" w:cs="Times New Roman"/>
          <w:b/>
        </w:rPr>
        <w:t>Malarik</w:t>
      </w:r>
      <w:proofErr w:type="spellEnd"/>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Date</w:t>
      </w:r>
    </w:p>
    <w:p w14:paraId="43E1C75E" w14:textId="378B9CDA" w:rsidR="007A2608" w:rsidRDefault="007A2608" w:rsidP="007A2608">
      <w:pPr>
        <w:spacing w:after="0"/>
        <w:rPr>
          <w:rFonts w:ascii="Times New Roman" w:hAnsi="Times New Roman" w:cs="Times New Roman"/>
        </w:rPr>
      </w:pPr>
      <w:proofErr w:type="spellStart"/>
      <w:r w:rsidRPr="007A2608">
        <w:rPr>
          <w:rFonts w:ascii="Times New Roman" w:hAnsi="Times New Roman" w:cs="Times New Roman"/>
        </w:rPr>
        <w:t>SCaN</w:t>
      </w:r>
      <w:proofErr w:type="spellEnd"/>
      <w:r w:rsidRPr="007A2608">
        <w:rPr>
          <w:rFonts w:ascii="Times New Roman" w:hAnsi="Times New Roman" w:cs="Times New Roman"/>
        </w:rPr>
        <w:t xml:space="preserve"> Testbed Project Manager</w:t>
      </w:r>
      <w:r>
        <w:rPr>
          <w:rFonts w:ascii="Times New Roman" w:hAnsi="Times New Roman" w:cs="Times New Roman"/>
        </w:rPr>
        <w:t xml:space="preserve"> </w:t>
      </w:r>
    </w:p>
    <w:p w14:paraId="4244C6B2" w14:textId="77777777" w:rsidR="00940F88" w:rsidRDefault="007A2608" w:rsidP="007A2608">
      <w:pPr>
        <w:spacing w:after="0"/>
        <w:rPr>
          <w:rFonts w:ascii="Times New Roman" w:hAnsi="Times New Roman" w:cs="Times New Roman"/>
        </w:rPr>
      </w:pPr>
      <w:r w:rsidRPr="007A2608">
        <w:rPr>
          <w:rFonts w:ascii="Times New Roman" w:hAnsi="Times New Roman" w:cs="Times New Roman"/>
        </w:rPr>
        <w:t>NASA Glenn Research Center</w:t>
      </w:r>
    </w:p>
    <w:p w14:paraId="5D739735" w14:textId="77777777" w:rsidR="00940F88" w:rsidRDefault="00940F88">
      <w:pPr>
        <w:rPr>
          <w:rFonts w:ascii="Times New Roman" w:hAnsi="Times New Roman" w:cs="Times New Roman"/>
        </w:rPr>
      </w:pPr>
      <w:r>
        <w:rPr>
          <w:rFonts w:ascii="Times New Roman" w:hAnsi="Times New Roman" w:cs="Times New Roman"/>
        </w:rPr>
        <w:br w:type="page"/>
      </w:r>
    </w:p>
    <w:sdt>
      <w:sdtPr>
        <w:rPr>
          <w:rFonts w:asciiTheme="minorHAnsi" w:eastAsiaTheme="minorHAnsi" w:hAnsiTheme="minorHAnsi" w:cstheme="minorBidi"/>
          <w:b w:val="0"/>
          <w:bCs w:val="0"/>
          <w:smallCaps w:val="0"/>
          <w:color w:val="auto"/>
          <w:sz w:val="22"/>
          <w:szCs w:val="22"/>
        </w:rPr>
        <w:id w:val="-2059388946"/>
        <w:docPartObj>
          <w:docPartGallery w:val="Table of Contents"/>
          <w:docPartUnique/>
        </w:docPartObj>
      </w:sdtPr>
      <w:sdtEndPr>
        <w:rPr>
          <w:noProof/>
        </w:rPr>
      </w:sdtEndPr>
      <w:sdtContent>
        <w:p w14:paraId="75ECABAD" w14:textId="3421061F" w:rsidR="009E6FAF" w:rsidRDefault="00C364C4" w:rsidP="009E6FAF">
          <w:pPr>
            <w:pStyle w:val="TOCHeading"/>
            <w:numPr>
              <w:ilvl w:val="0"/>
              <w:numId w:val="0"/>
            </w:numPr>
            <w:ind w:left="432" w:hanging="432"/>
            <w:rPr>
              <w:rFonts w:eastAsiaTheme="minorEastAsia"/>
              <w:noProof/>
            </w:rPr>
          </w:pPr>
          <w:r>
            <w:t>Contents</w:t>
          </w:r>
          <w:r>
            <w:rPr>
              <w:b w:val="0"/>
              <w:bCs w:val="0"/>
            </w:rPr>
            <w:fldChar w:fldCharType="begin"/>
          </w:r>
          <w:r>
            <w:instrText xml:space="preserve"> TOC \o "1-3" \h \z \u </w:instrText>
          </w:r>
          <w:r>
            <w:rPr>
              <w:b w:val="0"/>
              <w:bCs w:val="0"/>
            </w:rPr>
            <w:fldChar w:fldCharType="separate"/>
          </w:r>
        </w:p>
        <w:p w14:paraId="2CC3D6C9" w14:textId="022834F6" w:rsidR="009E6FAF" w:rsidRDefault="008F4E80">
          <w:pPr>
            <w:pStyle w:val="TOC1"/>
            <w:tabs>
              <w:tab w:val="left" w:pos="440"/>
              <w:tab w:val="right" w:leader="dot" w:pos="9350"/>
            </w:tabs>
            <w:rPr>
              <w:rFonts w:eastAsiaTheme="minorEastAsia"/>
              <w:noProof/>
            </w:rPr>
          </w:pPr>
          <w:hyperlink w:anchor="_Toc472531371" w:history="1">
            <w:r w:rsidR="009E6FAF" w:rsidRPr="006D5FE8">
              <w:rPr>
                <w:rStyle w:val="Hyperlink"/>
                <w:noProof/>
              </w:rPr>
              <w:t>1</w:t>
            </w:r>
            <w:r w:rsidR="009E6FAF">
              <w:rPr>
                <w:rFonts w:eastAsiaTheme="minorEastAsia"/>
                <w:noProof/>
              </w:rPr>
              <w:tab/>
            </w:r>
            <w:r w:rsidR="009E6FAF" w:rsidRPr="006D5FE8">
              <w:rPr>
                <w:rStyle w:val="Hyperlink"/>
                <w:noProof/>
              </w:rPr>
              <w:t>Introduction</w:t>
            </w:r>
            <w:r w:rsidR="009E6FAF">
              <w:rPr>
                <w:noProof/>
                <w:webHidden/>
              </w:rPr>
              <w:tab/>
            </w:r>
            <w:r w:rsidR="009E6FAF">
              <w:rPr>
                <w:noProof/>
                <w:webHidden/>
              </w:rPr>
              <w:fldChar w:fldCharType="begin"/>
            </w:r>
            <w:r w:rsidR="009E6FAF">
              <w:rPr>
                <w:noProof/>
                <w:webHidden/>
              </w:rPr>
              <w:instrText xml:space="preserve"> PAGEREF _Toc472531371 \h </w:instrText>
            </w:r>
            <w:r w:rsidR="009E6FAF">
              <w:rPr>
                <w:noProof/>
                <w:webHidden/>
              </w:rPr>
            </w:r>
            <w:r w:rsidR="009E6FAF">
              <w:rPr>
                <w:noProof/>
                <w:webHidden/>
              </w:rPr>
              <w:fldChar w:fldCharType="separate"/>
            </w:r>
            <w:r w:rsidR="00743B0B">
              <w:rPr>
                <w:noProof/>
                <w:webHidden/>
              </w:rPr>
              <w:t>1</w:t>
            </w:r>
            <w:r w:rsidR="009E6FAF">
              <w:rPr>
                <w:noProof/>
                <w:webHidden/>
              </w:rPr>
              <w:fldChar w:fldCharType="end"/>
            </w:r>
          </w:hyperlink>
        </w:p>
        <w:p w14:paraId="7013B090" w14:textId="3BFE991B" w:rsidR="009E6FAF" w:rsidRDefault="008F4E80">
          <w:pPr>
            <w:pStyle w:val="TOC2"/>
            <w:tabs>
              <w:tab w:val="left" w:pos="880"/>
              <w:tab w:val="right" w:leader="dot" w:pos="9350"/>
            </w:tabs>
            <w:rPr>
              <w:rFonts w:eastAsiaTheme="minorEastAsia"/>
              <w:noProof/>
            </w:rPr>
          </w:pPr>
          <w:hyperlink w:anchor="_Toc472531372" w:history="1">
            <w:r w:rsidR="009E6FAF" w:rsidRPr="006D5FE8">
              <w:rPr>
                <w:rStyle w:val="Hyperlink"/>
                <w:noProof/>
              </w:rPr>
              <w:t>1.1</w:t>
            </w:r>
            <w:r w:rsidR="009E6FAF">
              <w:rPr>
                <w:rFonts w:eastAsiaTheme="minorEastAsia"/>
                <w:noProof/>
              </w:rPr>
              <w:tab/>
            </w:r>
            <w:r w:rsidR="009E6FAF" w:rsidRPr="006D5FE8">
              <w:rPr>
                <w:rStyle w:val="Hyperlink"/>
                <w:noProof/>
              </w:rPr>
              <w:t>Purpose</w:t>
            </w:r>
            <w:r w:rsidR="009E6FAF">
              <w:rPr>
                <w:noProof/>
                <w:webHidden/>
              </w:rPr>
              <w:tab/>
            </w:r>
            <w:r w:rsidR="009E6FAF">
              <w:rPr>
                <w:noProof/>
                <w:webHidden/>
              </w:rPr>
              <w:fldChar w:fldCharType="begin"/>
            </w:r>
            <w:r w:rsidR="009E6FAF">
              <w:rPr>
                <w:noProof/>
                <w:webHidden/>
              </w:rPr>
              <w:instrText xml:space="preserve"> PAGEREF _Toc472531372 \h </w:instrText>
            </w:r>
            <w:r w:rsidR="009E6FAF">
              <w:rPr>
                <w:noProof/>
                <w:webHidden/>
              </w:rPr>
            </w:r>
            <w:r w:rsidR="009E6FAF">
              <w:rPr>
                <w:noProof/>
                <w:webHidden/>
              </w:rPr>
              <w:fldChar w:fldCharType="separate"/>
            </w:r>
            <w:r w:rsidR="00743B0B">
              <w:rPr>
                <w:noProof/>
                <w:webHidden/>
              </w:rPr>
              <w:t>1</w:t>
            </w:r>
            <w:r w:rsidR="009E6FAF">
              <w:rPr>
                <w:noProof/>
                <w:webHidden/>
              </w:rPr>
              <w:fldChar w:fldCharType="end"/>
            </w:r>
          </w:hyperlink>
        </w:p>
        <w:p w14:paraId="3E697275" w14:textId="2902BC6C" w:rsidR="009E6FAF" w:rsidRDefault="008F4E80">
          <w:pPr>
            <w:pStyle w:val="TOC2"/>
            <w:tabs>
              <w:tab w:val="left" w:pos="880"/>
              <w:tab w:val="right" w:leader="dot" w:pos="9350"/>
            </w:tabs>
            <w:rPr>
              <w:rFonts w:eastAsiaTheme="minorEastAsia"/>
              <w:noProof/>
            </w:rPr>
          </w:pPr>
          <w:hyperlink w:anchor="_Toc472531373" w:history="1">
            <w:r w:rsidR="009E6FAF" w:rsidRPr="006D5FE8">
              <w:rPr>
                <w:rStyle w:val="Hyperlink"/>
                <w:noProof/>
              </w:rPr>
              <w:t>1.2</w:t>
            </w:r>
            <w:r w:rsidR="009E6FAF">
              <w:rPr>
                <w:rFonts w:eastAsiaTheme="minorEastAsia"/>
                <w:noProof/>
              </w:rPr>
              <w:tab/>
            </w:r>
            <w:r w:rsidR="009E6FAF" w:rsidRPr="006D5FE8">
              <w:rPr>
                <w:rStyle w:val="Hyperlink"/>
                <w:noProof/>
              </w:rPr>
              <w:t>Scope</w:t>
            </w:r>
            <w:r w:rsidR="009E6FAF">
              <w:rPr>
                <w:noProof/>
                <w:webHidden/>
              </w:rPr>
              <w:tab/>
            </w:r>
            <w:r w:rsidR="009E6FAF">
              <w:rPr>
                <w:noProof/>
                <w:webHidden/>
              </w:rPr>
              <w:fldChar w:fldCharType="begin"/>
            </w:r>
            <w:r w:rsidR="009E6FAF">
              <w:rPr>
                <w:noProof/>
                <w:webHidden/>
              </w:rPr>
              <w:instrText xml:space="preserve"> PAGEREF _Toc472531373 \h </w:instrText>
            </w:r>
            <w:r w:rsidR="009E6FAF">
              <w:rPr>
                <w:noProof/>
                <w:webHidden/>
              </w:rPr>
            </w:r>
            <w:r w:rsidR="009E6FAF">
              <w:rPr>
                <w:noProof/>
                <w:webHidden/>
              </w:rPr>
              <w:fldChar w:fldCharType="separate"/>
            </w:r>
            <w:r w:rsidR="00743B0B">
              <w:rPr>
                <w:noProof/>
                <w:webHidden/>
              </w:rPr>
              <w:t>2</w:t>
            </w:r>
            <w:r w:rsidR="009E6FAF">
              <w:rPr>
                <w:noProof/>
                <w:webHidden/>
              </w:rPr>
              <w:fldChar w:fldCharType="end"/>
            </w:r>
          </w:hyperlink>
        </w:p>
        <w:p w14:paraId="6E58CCF1" w14:textId="3BD01A85" w:rsidR="009E6FAF" w:rsidRDefault="008F4E80">
          <w:pPr>
            <w:pStyle w:val="TOC1"/>
            <w:tabs>
              <w:tab w:val="left" w:pos="440"/>
              <w:tab w:val="right" w:leader="dot" w:pos="9350"/>
            </w:tabs>
            <w:rPr>
              <w:rFonts w:eastAsiaTheme="minorEastAsia"/>
              <w:noProof/>
            </w:rPr>
          </w:pPr>
          <w:hyperlink w:anchor="_Toc472531374" w:history="1">
            <w:r w:rsidR="009E6FAF" w:rsidRPr="006D5FE8">
              <w:rPr>
                <w:rStyle w:val="Hyperlink"/>
                <w:noProof/>
              </w:rPr>
              <w:t>2</w:t>
            </w:r>
            <w:r w:rsidR="009E6FAF">
              <w:rPr>
                <w:rFonts w:eastAsiaTheme="minorEastAsia"/>
                <w:noProof/>
              </w:rPr>
              <w:tab/>
            </w:r>
            <w:r w:rsidR="009E6FAF" w:rsidRPr="006D5FE8">
              <w:rPr>
                <w:rStyle w:val="Hyperlink"/>
                <w:noProof/>
              </w:rPr>
              <w:t>Documents</w:t>
            </w:r>
            <w:r w:rsidR="009E6FAF">
              <w:rPr>
                <w:noProof/>
                <w:webHidden/>
              </w:rPr>
              <w:tab/>
            </w:r>
            <w:r w:rsidR="009E6FAF">
              <w:rPr>
                <w:noProof/>
                <w:webHidden/>
              </w:rPr>
              <w:fldChar w:fldCharType="begin"/>
            </w:r>
            <w:r w:rsidR="009E6FAF">
              <w:rPr>
                <w:noProof/>
                <w:webHidden/>
              </w:rPr>
              <w:instrText xml:space="preserve"> PAGEREF _Toc472531374 \h </w:instrText>
            </w:r>
            <w:r w:rsidR="009E6FAF">
              <w:rPr>
                <w:noProof/>
                <w:webHidden/>
              </w:rPr>
            </w:r>
            <w:r w:rsidR="009E6FAF">
              <w:rPr>
                <w:noProof/>
                <w:webHidden/>
              </w:rPr>
              <w:fldChar w:fldCharType="separate"/>
            </w:r>
            <w:r w:rsidR="00743B0B">
              <w:rPr>
                <w:noProof/>
                <w:webHidden/>
              </w:rPr>
              <w:t>2</w:t>
            </w:r>
            <w:r w:rsidR="009E6FAF">
              <w:rPr>
                <w:noProof/>
                <w:webHidden/>
              </w:rPr>
              <w:fldChar w:fldCharType="end"/>
            </w:r>
          </w:hyperlink>
        </w:p>
        <w:p w14:paraId="5FBB1C9B" w14:textId="5328035E" w:rsidR="009E6FAF" w:rsidRDefault="008F4E80">
          <w:pPr>
            <w:pStyle w:val="TOC2"/>
            <w:tabs>
              <w:tab w:val="left" w:pos="880"/>
              <w:tab w:val="right" w:leader="dot" w:pos="9350"/>
            </w:tabs>
            <w:rPr>
              <w:rFonts w:eastAsiaTheme="minorEastAsia"/>
              <w:noProof/>
            </w:rPr>
          </w:pPr>
          <w:hyperlink w:anchor="_Toc472531375" w:history="1">
            <w:r w:rsidR="009E6FAF" w:rsidRPr="006D5FE8">
              <w:rPr>
                <w:rStyle w:val="Hyperlink"/>
                <w:noProof/>
              </w:rPr>
              <w:t>2.1</w:t>
            </w:r>
            <w:r w:rsidR="009E6FAF">
              <w:rPr>
                <w:rFonts w:eastAsiaTheme="minorEastAsia"/>
                <w:noProof/>
              </w:rPr>
              <w:tab/>
            </w:r>
            <w:r w:rsidR="009E6FAF" w:rsidRPr="006D5FE8">
              <w:rPr>
                <w:rStyle w:val="Hyperlink"/>
                <w:noProof/>
              </w:rPr>
              <w:t>Applicable Documents</w:t>
            </w:r>
            <w:r w:rsidR="009E6FAF">
              <w:rPr>
                <w:noProof/>
                <w:webHidden/>
              </w:rPr>
              <w:tab/>
            </w:r>
            <w:r w:rsidR="009E6FAF">
              <w:rPr>
                <w:noProof/>
                <w:webHidden/>
              </w:rPr>
              <w:fldChar w:fldCharType="begin"/>
            </w:r>
            <w:r w:rsidR="009E6FAF">
              <w:rPr>
                <w:noProof/>
                <w:webHidden/>
              </w:rPr>
              <w:instrText xml:space="preserve"> PAGEREF _Toc472531375 \h </w:instrText>
            </w:r>
            <w:r w:rsidR="009E6FAF">
              <w:rPr>
                <w:noProof/>
                <w:webHidden/>
              </w:rPr>
            </w:r>
            <w:r w:rsidR="009E6FAF">
              <w:rPr>
                <w:noProof/>
                <w:webHidden/>
              </w:rPr>
              <w:fldChar w:fldCharType="separate"/>
            </w:r>
            <w:r w:rsidR="00743B0B">
              <w:rPr>
                <w:noProof/>
                <w:webHidden/>
              </w:rPr>
              <w:t>2</w:t>
            </w:r>
            <w:r w:rsidR="009E6FAF">
              <w:rPr>
                <w:noProof/>
                <w:webHidden/>
              </w:rPr>
              <w:fldChar w:fldCharType="end"/>
            </w:r>
          </w:hyperlink>
        </w:p>
        <w:p w14:paraId="2845453F" w14:textId="04D4CC8F" w:rsidR="009E6FAF" w:rsidRDefault="008F4E80">
          <w:pPr>
            <w:pStyle w:val="TOC2"/>
            <w:tabs>
              <w:tab w:val="left" w:pos="880"/>
              <w:tab w:val="right" w:leader="dot" w:pos="9350"/>
            </w:tabs>
            <w:rPr>
              <w:rFonts w:eastAsiaTheme="minorEastAsia"/>
              <w:noProof/>
            </w:rPr>
          </w:pPr>
          <w:hyperlink w:anchor="_Toc472531376" w:history="1">
            <w:r w:rsidR="009E6FAF" w:rsidRPr="006D5FE8">
              <w:rPr>
                <w:rStyle w:val="Hyperlink"/>
                <w:noProof/>
              </w:rPr>
              <w:t>2.2</w:t>
            </w:r>
            <w:r w:rsidR="009E6FAF">
              <w:rPr>
                <w:rFonts w:eastAsiaTheme="minorEastAsia"/>
                <w:noProof/>
              </w:rPr>
              <w:tab/>
            </w:r>
            <w:r w:rsidR="009E6FAF" w:rsidRPr="006D5FE8">
              <w:rPr>
                <w:rStyle w:val="Hyperlink"/>
                <w:noProof/>
              </w:rPr>
              <w:t>Reference Documefnts</w:t>
            </w:r>
            <w:r w:rsidR="009E6FAF">
              <w:rPr>
                <w:noProof/>
                <w:webHidden/>
              </w:rPr>
              <w:tab/>
            </w:r>
            <w:r w:rsidR="009E6FAF">
              <w:rPr>
                <w:noProof/>
                <w:webHidden/>
              </w:rPr>
              <w:fldChar w:fldCharType="begin"/>
            </w:r>
            <w:r w:rsidR="009E6FAF">
              <w:rPr>
                <w:noProof/>
                <w:webHidden/>
              </w:rPr>
              <w:instrText xml:space="preserve"> PAGEREF _Toc472531376 \h </w:instrText>
            </w:r>
            <w:r w:rsidR="009E6FAF">
              <w:rPr>
                <w:noProof/>
                <w:webHidden/>
              </w:rPr>
            </w:r>
            <w:r w:rsidR="009E6FAF">
              <w:rPr>
                <w:noProof/>
                <w:webHidden/>
              </w:rPr>
              <w:fldChar w:fldCharType="separate"/>
            </w:r>
            <w:r w:rsidR="00743B0B">
              <w:rPr>
                <w:noProof/>
                <w:webHidden/>
              </w:rPr>
              <w:t>3</w:t>
            </w:r>
            <w:r w:rsidR="009E6FAF">
              <w:rPr>
                <w:noProof/>
                <w:webHidden/>
              </w:rPr>
              <w:fldChar w:fldCharType="end"/>
            </w:r>
          </w:hyperlink>
        </w:p>
        <w:p w14:paraId="047E3AB0" w14:textId="23BCD1E1" w:rsidR="009E6FAF" w:rsidRDefault="008F4E80">
          <w:pPr>
            <w:pStyle w:val="TOC1"/>
            <w:tabs>
              <w:tab w:val="left" w:pos="440"/>
              <w:tab w:val="right" w:leader="dot" w:pos="9350"/>
            </w:tabs>
            <w:rPr>
              <w:rFonts w:eastAsiaTheme="minorEastAsia"/>
              <w:noProof/>
            </w:rPr>
          </w:pPr>
          <w:hyperlink w:anchor="_Toc472531377" w:history="1">
            <w:r w:rsidR="009E6FAF" w:rsidRPr="006D5FE8">
              <w:rPr>
                <w:rStyle w:val="Hyperlink"/>
                <w:noProof/>
              </w:rPr>
              <w:t>3</w:t>
            </w:r>
            <w:r w:rsidR="009E6FAF">
              <w:rPr>
                <w:rFonts w:eastAsiaTheme="minorEastAsia"/>
                <w:noProof/>
              </w:rPr>
              <w:tab/>
            </w:r>
            <w:r w:rsidR="009E6FAF" w:rsidRPr="006D5FE8">
              <w:rPr>
                <w:rStyle w:val="Hyperlink"/>
                <w:noProof/>
              </w:rPr>
              <w:t>Experiment Definition</w:t>
            </w:r>
            <w:r w:rsidR="009E6FAF">
              <w:rPr>
                <w:noProof/>
                <w:webHidden/>
              </w:rPr>
              <w:tab/>
            </w:r>
            <w:r w:rsidR="009E6FAF">
              <w:rPr>
                <w:noProof/>
                <w:webHidden/>
              </w:rPr>
              <w:fldChar w:fldCharType="begin"/>
            </w:r>
            <w:r w:rsidR="009E6FAF">
              <w:rPr>
                <w:noProof/>
                <w:webHidden/>
              </w:rPr>
              <w:instrText xml:space="preserve"> PAGEREF _Toc472531377 \h </w:instrText>
            </w:r>
            <w:r w:rsidR="009E6FAF">
              <w:rPr>
                <w:noProof/>
                <w:webHidden/>
              </w:rPr>
            </w:r>
            <w:r w:rsidR="009E6FAF">
              <w:rPr>
                <w:noProof/>
                <w:webHidden/>
              </w:rPr>
              <w:fldChar w:fldCharType="separate"/>
            </w:r>
            <w:r w:rsidR="00743B0B">
              <w:rPr>
                <w:noProof/>
                <w:webHidden/>
              </w:rPr>
              <w:t>4</w:t>
            </w:r>
            <w:r w:rsidR="009E6FAF">
              <w:rPr>
                <w:noProof/>
                <w:webHidden/>
              </w:rPr>
              <w:fldChar w:fldCharType="end"/>
            </w:r>
          </w:hyperlink>
        </w:p>
        <w:p w14:paraId="799E1946" w14:textId="47AB1640" w:rsidR="009E6FAF" w:rsidRDefault="008F4E80">
          <w:pPr>
            <w:pStyle w:val="TOC2"/>
            <w:tabs>
              <w:tab w:val="left" w:pos="880"/>
              <w:tab w:val="right" w:leader="dot" w:pos="9350"/>
            </w:tabs>
            <w:rPr>
              <w:rFonts w:eastAsiaTheme="minorEastAsia"/>
              <w:noProof/>
            </w:rPr>
          </w:pPr>
          <w:hyperlink w:anchor="_Toc472531378" w:history="1">
            <w:r w:rsidR="009E6FAF" w:rsidRPr="006D5FE8">
              <w:rPr>
                <w:rStyle w:val="Hyperlink"/>
                <w:noProof/>
              </w:rPr>
              <w:t>3.1</w:t>
            </w:r>
            <w:r w:rsidR="009E6FAF">
              <w:rPr>
                <w:rFonts w:eastAsiaTheme="minorEastAsia"/>
                <w:noProof/>
              </w:rPr>
              <w:tab/>
            </w:r>
            <w:r w:rsidR="009E6FAF" w:rsidRPr="006D5FE8">
              <w:rPr>
                <w:rStyle w:val="Hyperlink"/>
                <w:noProof/>
              </w:rPr>
              <w:t>Objective</w:t>
            </w:r>
            <w:r w:rsidR="009E6FAF">
              <w:rPr>
                <w:noProof/>
                <w:webHidden/>
              </w:rPr>
              <w:tab/>
            </w:r>
            <w:r w:rsidR="009E6FAF">
              <w:rPr>
                <w:noProof/>
                <w:webHidden/>
              </w:rPr>
              <w:fldChar w:fldCharType="begin"/>
            </w:r>
            <w:r w:rsidR="009E6FAF">
              <w:rPr>
                <w:noProof/>
                <w:webHidden/>
              </w:rPr>
              <w:instrText xml:space="preserve"> PAGEREF _Toc472531378 \h </w:instrText>
            </w:r>
            <w:r w:rsidR="009E6FAF">
              <w:rPr>
                <w:noProof/>
                <w:webHidden/>
              </w:rPr>
            </w:r>
            <w:r w:rsidR="009E6FAF">
              <w:rPr>
                <w:noProof/>
                <w:webHidden/>
              </w:rPr>
              <w:fldChar w:fldCharType="separate"/>
            </w:r>
            <w:r w:rsidR="00743B0B">
              <w:rPr>
                <w:noProof/>
                <w:webHidden/>
              </w:rPr>
              <w:t>4</w:t>
            </w:r>
            <w:r w:rsidR="009E6FAF">
              <w:rPr>
                <w:noProof/>
                <w:webHidden/>
              </w:rPr>
              <w:fldChar w:fldCharType="end"/>
            </w:r>
          </w:hyperlink>
        </w:p>
        <w:p w14:paraId="413C7A21" w14:textId="454A9A22" w:rsidR="009E6FAF" w:rsidRDefault="008F4E80">
          <w:pPr>
            <w:pStyle w:val="TOC2"/>
            <w:tabs>
              <w:tab w:val="left" w:pos="880"/>
              <w:tab w:val="right" w:leader="dot" w:pos="9350"/>
            </w:tabs>
            <w:rPr>
              <w:rFonts w:eastAsiaTheme="minorEastAsia"/>
              <w:noProof/>
            </w:rPr>
          </w:pPr>
          <w:hyperlink w:anchor="_Toc472531379" w:history="1">
            <w:r w:rsidR="009E6FAF" w:rsidRPr="006D5FE8">
              <w:rPr>
                <w:rStyle w:val="Hyperlink"/>
                <w:noProof/>
              </w:rPr>
              <w:t>3.2</w:t>
            </w:r>
            <w:r w:rsidR="009E6FAF">
              <w:rPr>
                <w:rFonts w:eastAsiaTheme="minorEastAsia"/>
                <w:noProof/>
              </w:rPr>
              <w:tab/>
            </w:r>
            <w:r w:rsidR="009E6FAF" w:rsidRPr="006D5FE8">
              <w:rPr>
                <w:rStyle w:val="Hyperlink"/>
                <w:noProof/>
              </w:rPr>
              <w:t>Experiment Concept, Definition and Design Summary</w:t>
            </w:r>
            <w:r w:rsidR="009E6FAF">
              <w:rPr>
                <w:noProof/>
                <w:webHidden/>
              </w:rPr>
              <w:tab/>
            </w:r>
            <w:r w:rsidR="009E6FAF">
              <w:rPr>
                <w:noProof/>
                <w:webHidden/>
              </w:rPr>
              <w:fldChar w:fldCharType="begin"/>
            </w:r>
            <w:r w:rsidR="009E6FAF">
              <w:rPr>
                <w:noProof/>
                <w:webHidden/>
              </w:rPr>
              <w:instrText xml:space="preserve"> PAGEREF _Toc472531379 \h </w:instrText>
            </w:r>
            <w:r w:rsidR="009E6FAF">
              <w:rPr>
                <w:noProof/>
                <w:webHidden/>
              </w:rPr>
            </w:r>
            <w:r w:rsidR="009E6FAF">
              <w:rPr>
                <w:noProof/>
                <w:webHidden/>
              </w:rPr>
              <w:fldChar w:fldCharType="separate"/>
            </w:r>
            <w:r w:rsidR="00743B0B">
              <w:rPr>
                <w:noProof/>
                <w:webHidden/>
              </w:rPr>
              <w:t>6</w:t>
            </w:r>
            <w:r w:rsidR="009E6FAF">
              <w:rPr>
                <w:noProof/>
                <w:webHidden/>
              </w:rPr>
              <w:fldChar w:fldCharType="end"/>
            </w:r>
          </w:hyperlink>
        </w:p>
        <w:p w14:paraId="48262CD0" w14:textId="794BDA2E" w:rsidR="009E6FAF" w:rsidRDefault="008F4E80">
          <w:pPr>
            <w:pStyle w:val="TOC1"/>
            <w:tabs>
              <w:tab w:val="left" w:pos="440"/>
              <w:tab w:val="right" w:leader="dot" w:pos="9350"/>
            </w:tabs>
            <w:rPr>
              <w:rFonts w:eastAsiaTheme="minorEastAsia"/>
              <w:noProof/>
            </w:rPr>
          </w:pPr>
          <w:hyperlink w:anchor="_Toc472531380" w:history="1">
            <w:r w:rsidR="009E6FAF" w:rsidRPr="006D5FE8">
              <w:rPr>
                <w:rStyle w:val="Hyperlink"/>
                <w:noProof/>
              </w:rPr>
              <w:t>4</w:t>
            </w:r>
            <w:r w:rsidR="009E6FAF">
              <w:rPr>
                <w:rFonts w:eastAsiaTheme="minorEastAsia"/>
                <w:noProof/>
              </w:rPr>
              <w:tab/>
            </w:r>
            <w:r w:rsidR="009E6FAF" w:rsidRPr="006D5FE8">
              <w:rPr>
                <w:rStyle w:val="Hyperlink"/>
                <w:noProof/>
              </w:rPr>
              <w:t>Experiment on-orbit execution description</w:t>
            </w:r>
            <w:r w:rsidR="009E6FAF">
              <w:rPr>
                <w:noProof/>
                <w:webHidden/>
              </w:rPr>
              <w:tab/>
            </w:r>
            <w:r w:rsidR="009E6FAF">
              <w:rPr>
                <w:noProof/>
                <w:webHidden/>
              </w:rPr>
              <w:fldChar w:fldCharType="begin"/>
            </w:r>
            <w:r w:rsidR="009E6FAF">
              <w:rPr>
                <w:noProof/>
                <w:webHidden/>
              </w:rPr>
              <w:instrText xml:space="preserve"> PAGEREF _Toc472531380 \h </w:instrText>
            </w:r>
            <w:r w:rsidR="009E6FAF">
              <w:rPr>
                <w:noProof/>
                <w:webHidden/>
              </w:rPr>
            </w:r>
            <w:r w:rsidR="009E6FAF">
              <w:rPr>
                <w:noProof/>
                <w:webHidden/>
              </w:rPr>
              <w:fldChar w:fldCharType="separate"/>
            </w:r>
            <w:r w:rsidR="00743B0B">
              <w:rPr>
                <w:noProof/>
                <w:webHidden/>
              </w:rPr>
              <w:t>21</w:t>
            </w:r>
            <w:r w:rsidR="009E6FAF">
              <w:rPr>
                <w:noProof/>
                <w:webHidden/>
              </w:rPr>
              <w:fldChar w:fldCharType="end"/>
            </w:r>
          </w:hyperlink>
        </w:p>
        <w:p w14:paraId="7B9205D2" w14:textId="46D06B9E" w:rsidR="009E6FAF" w:rsidRDefault="008F4E80">
          <w:pPr>
            <w:pStyle w:val="TOC2"/>
            <w:tabs>
              <w:tab w:val="left" w:pos="880"/>
              <w:tab w:val="right" w:leader="dot" w:pos="9350"/>
            </w:tabs>
            <w:rPr>
              <w:rFonts w:eastAsiaTheme="minorEastAsia"/>
              <w:noProof/>
            </w:rPr>
          </w:pPr>
          <w:hyperlink w:anchor="_Toc472531381" w:history="1">
            <w:r w:rsidR="009E6FAF" w:rsidRPr="006D5FE8">
              <w:rPr>
                <w:rStyle w:val="Hyperlink"/>
                <w:noProof/>
              </w:rPr>
              <w:t>4.1</w:t>
            </w:r>
            <w:r w:rsidR="009E6FAF">
              <w:rPr>
                <w:rFonts w:eastAsiaTheme="minorEastAsia"/>
                <w:noProof/>
              </w:rPr>
              <w:tab/>
            </w:r>
            <w:r w:rsidR="009E6FAF" w:rsidRPr="006D5FE8">
              <w:rPr>
                <w:rStyle w:val="Hyperlink"/>
                <w:noProof/>
              </w:rPr>
              <w:t>Experiment Data Flow</w:t>
            </w:r>
            <w:r w:rsidR="009E6FAF">
              <w:rPr>
                <w:noProof/>
                <w:webHidden/>
              </w:rPr>
              <w:tab/>
            </w:r>
            <w:r w:rsidR="009E6FAF">
              <w:rPr>
                <w:noProof/>
                <w:webHidden/>
              </w:rPr>
              <w:fldChar w:fldCharType="begin"/>
            </w:r>
            <w:r w:rsidR="009E6FAF">
              <w:rPr>
                <w:noProof/>
                <w:webHidden/>
              </w:rPr>
              <w:instrText xml:space="preserve"> PAGEREF _Toc472531381 \h </w:instrText>
            </w:r>
            <w:r w:rsidR="009E6FAF">
              <w:rPr>
                <w:noProof/>
                <w:webHidden/>
              </w:rPr>
            </w:r>
            <w:r w:rsidR="009E6FAF">
              <w:rPr>
                <w:noProof/>
                <w:webHidden/>
              </w:rPr>
              <w:fldChar w:fldCharType="separate"/>
            </w:r>
            <w:r w:rsidR="00743B0B">
              <w:rPr>
                <w:noProof/>
                <w:webHidden/>
              </w:rPr>
              <w:t>21</w:t>
            </w:r>
            <w:r w:rsidR="009E6FAF">
              <w:rPr>
                <w:noProof/>
                <w:webHidden/>
              </w:rPr>
              <w:fldChar w:fldCharType="end"/>
            </w:r>
          </w:hyperlink>
        </w:p>
        <w:p w14:paraId="2BF63676" w14:textId="322776E7" w:rsidR="009E6FAF" w:rsidRDefault="008F4E80">
          <w:pPr>
            <w:pStyle w:val="TOC2"/>
            <w:tabs>
              <w:tab w:val="left" w:pos="880"/>
              <w:tab w:val="right" w:leader="dot" w:pos="9350"/>
            </w:tabs>
            <w:rPr>
              <w:rFonts w:eastAsiaTheme="minorEastAsia"/>
              <w:noProof/>
            </w:rPr>
          </w:pPr>
          <w:hyperlink w:anchor="_Toc472531382" w:history="1">
            <w:r w:rsidR="009E6FAF" w:rsidRPr="006D5FE8">
              <w:rPr>
                <w:rStyle w:val="Hyperlink"/>
                <w:noProof/>
              </w:rPr>
              <w:t>4.2</w:t>
            </w:r>
            <w:r w:rsidR="009E6FAF">
              <w:rPr>
                <w:rFonts w:eastAsiaTheme="minorEastAsia"/>
                <w:noProof/>
              </w:rPr>
              <w:tab/>
            </w:r>
            <w:r w:rsidR="009E6FAF" w:rsidRPr="006D5FE8">
              <w:rPr>
                <w:rStyle w:val="Hyperlink"/>
                <w:noProof/>
              </w:rPr>
              <w:t>Experiment Operational Scenario</w:t>
            </w:r>
            <w:r w:rsidR="009E6FAF">
              <w:rPr>
                <w:noProof/>
                <w:webHidden/>
              </w:rPr>
              <w:tab/>
            </w:r>
            <w:r w:rsidR="009E6FAF">
              <w:rPr>
                <w:noProof/>
                <w:webHidden/>
              </w:rPr>
              <w:fldChar w:fldCharType="begin"/>
            </w:r>
            <w:r w:rsidR="009E6FAF">
              <w:rPr>
                <w:noProof/>
                <w:webHidden/>
              </w:rPr>
              <w:instrText xml:space="preserve"> PAGEREF _Toc472531382 \h </w:instrText>
            </w:r>
            <w:r w:rsidR="009E6FAF">
              <w:rPr>
                <w:noProof/>
                <w:webHidden/>
              </w:rPr>
            </w:r>
            <w:r w:rsidR="009E6FAF">
              <w:rPr>
                <w:noProof/>
                <w:webHidden/>
              </w:rPr>
              <w:fldChar w:fldCharType="separate"/>
            </w:r>
            <w:r w:rsidR="00743B0B">
              <w:rPr>
                <w:noProof/>
                <w:webHidden/>
              </w:rPr>
              <w:t>22</w:t>
            </w:r>
            <w:r w:rsidR="009E6FAF">
              <w:rPr>
                <w:noProof/>
                <w:webHidden/>
              </w:rPr>
              <w:fldChar w:fldCharType="end"/>
            </w:r>
          </w:hyperlink>
        </w:p>
        <w:p w14:paraId="1F94195F" w14:textId="0FD63712" w:rsidR="009E6FAF" w:rsidRDefault="008F4E80">
          <w:pPr>
            <w:pStyle w:val="TOC2"/>
            <w:tabs>
              <w:tab w:val="left" w:pos="880"/>
              <w:tab w:val="right" w:leader="dot" w:pos="9350"/>
            </w:tabs>
            <w:rPr>
              <w:rFonts w:eastAsiaTheme="minorEastAsia"/>
              <w:noProof/>
            </w:rPr>
          </w:pPr>
          <w:hyperlink w:anchor="_Toc472531383" w:history="1">
            <w:r w:rsidR="009E6FAF" w:rsidRPr="006D5FE8">
              <w:rPr>
                <w:rStyle w:val="Hyperlink"/>
                <w:noProof/>
              </w:rPr>
              <w:t>4.3</w:t>
            </w:r>
            <w:r w:rsidR="009E6FAF">
              <w:rPr>
                <w:rFonts w:eastAsiaTheme="minorEastAsia"/>
                <w:noProof/>
              </w:rPr>
              <w:tab/>
            </w:r>
            <w:r w:rsidR="009E6FAF" w:rsidRPr="006D5FE8">
              <w:rPr>
                <w:rStyle w:val="Hyperlink"/>
                <w:noProof/>
              </w:rPr>
              <w:t>RF Interface Characteristics Data Rate and Frequency Plan</w:t>
            </w:r>
            <w:r w:rsidR="009E6FAF">
              <w:rPr>
                <w:noProof/>
                <w:webHidden/>
              </w:rPr>
              <w:tab/>
            </w:r>
            <w:r w:rsidR="009E6FAF">
              <w:rPr>
                <w:noProof/>
                <w:webHidden/>
              </w:rPr>
              <w:fldChar w:fldCharType="begin"/>
            </w:r>
            <w:r w:rsidR="009E6FAF">
              <w:rPr>
                <w:noProof/>
                <w:webHidden/>
              </w:rPr>
              <w:instrText xml:space="preserve"> PAGEREF _Toc472531383 \h </w:instrText>
            </w:r>
            <w:r w:rsidR="009E6FAF">
              <w:rPr>
                <w:noProof/>
                <w:webHidden/>
              </w:rPr>
            </w:r>
            <w:r w:rsidR="009E6FAF">
              <w:rPr>
                <w:noProof/>
                <w:webHidden/>
              </w:rPr>
              <w:fldChar w:fldCharType="separate"/>
            </w:r>
            <w:r w:rsidR="00743B0B">
              <w:rPr>
                <w:noProof/>
                <w:webHidden/>
              </w:rPr>
              <w:t>24</w:t>
            </w:r>
            <w:r w:rsidR="009E6FAF">
              <w:rPr>
                <w:noProof/>
                <w:webHidden/>
              </w:rPr>
              <w:fldChar w:fldCharType="end"/>
            </w:r>
          </w:hyperlink>
        </w:p>
        <w:p w14:paraId="0F9E1673" w14:textId="5A308A1F" w:rsidR="009E6FAF" w:rsidRDefault="008F4E80">
          <w:pPr>
            <w:pStyle w:val="TOC2"/>
            <w:tabs>
              <w:tab w:val="left" w:pos="880"/>
              <w:tab w:val="right" w:leader="dot" w:pos="9350"/>
            </w:tabs>
            <w:rPr>
              <w:rFonts w:eastAsiaTheme="minorEastAsia"/>
              <w:noProof/>
            </w:rPr>
          </w:pPr>
          <w:hyperlink w:anchor="_Toc472531384" w:history="1">
            <w:r w:rsidR="009E6FAF" w:rsidRPr="006D5FE8">
              <w:rPr>
                <w:rStyle w:val="Hyperlink"/>
                <w:noProof/>
              </w:rPr>
              <w:t>4.4</w:t>
            </w:r>
            <w:r w:rsidR="009E6FAF">
              <w:rPr>
                <w:rFonts w:eastAsiaTheme="minorEastAsia"/>
                <w:noProof/>
              </w:rPr>
              <w:tab/>
            </w:r>
            <w:r w:rsidR="009E6FAF" w:rsidRPr="006D5FE8">
              <w:rPr>
                <w:rStyle w:val="Hyperlink"/>
                <w:noProof/>
              </w:rPr>
              <w:t>Commands, Telemetry, and File Description</w:t>
            </w:r>
            <w:r w:rsidR="009E6FAF">
              <w:rPr>
                <w:noProof/>
                <w:webHidden/>
              </w:rPr>
              <w:tab/>
            </w:r>
            <w:r w:rsidR="009E6FAF">
              <w:rPr>
                <w:noProof/>
                <w:webHidden/>
              </w:rPr>
              <w:fldChar w:fldCharType="begin"/>
            </w:r>
            <w:r w:rsidR="009E6FAF">
              <w:rPr>
                <w:noProof/>
                <w:webHidden/>
              </w:rPr>
              <w:instrText xml:space="preserve"> PAGEREF _Toc472531384 \h </w:instrText>
            </w:r>
            <w:r w:rsidR="009E6FAF">
              <w:rPr>
                <w:noProof/>
                <w:webHidden/>
              </w:rPr>
            </w:r>
            <w:r w:rsidR="009E6FAF">
              <w:rPr>
                <w:noProof/>
                <w:webHidden/>
              </w:rPr>
              <w:fldChar w:fldCharType="separate"/>
            </w:r>
            <w:r w:rsidR="00743B0B">
              <w:rPr>
                <w:noProof/>
                <w:webHidden/>
              </w:rPr>
              <w:t>24</w:t>
            </w:r>
            <w:r w:rsidR="009E6FAF">
              <w:rPr>
                <w:noProof/>
                <w:webHidden/>
              </w:rPr>
              <w:fldChar w:fldCharType="end"/>
            </w:r>
          </w:hyperlink>
        </w:p>
        <w:p w14:paraId="3ECFF173" w14:textId="25A5EFB9" w:rsidR="009E6FAF" w:rsidRDefault="008F4E80">
          <w:pPr>
            <w:pStyle w:val="TOC1"/>
            <w:tabs>
              <w:tab w:val="left" w:pos="440"/>
              <w:tab w:val="right" w:leader="dot" w:pos="9350"/>
            </w:tabs>
            <w:rPr>
              <w:rFonts w:eastAsiaTheme="minorEastAsia"/>
              <w:noProof/>
            </w:rPr>
          </w:pPr>
          <w:hyperlink w:anchor="_Toc472531385" w:history="1">
            <w:r w:rsidR="009E6FAF" w:rsidRPr="006D5FE8">
              <w:rPr>
                <w:rStyle w:val="Hyperlink"/>
                <w:noProof/>
              </w:rPr>
              <w:t>5</w:t>
            </w:r>
            <w:r w:rsidR="009E6FAF">
              <w:rPr>
                <w:rFonts w:eastAsiaTheme="minorEastAsia"/>
                <w:noProof/>
              </w:rPr>
              <w:tab/>
            </w:r>
            <w:r w:rsidR="009E6FAF" w:rsidRPr="006D5FE8">
              <w:rPr>
                <w:rStyle w:val="Hyperlink"/>
                <w:noProof/>
              </w:rPr>
              <w:t>Management Plan</w:t>
            </w:r>
            <w:r w:rsidR="009E6FAF">
              <w:rPr>
                <w:noProof/>
                <w:webHidden/>
              </w:rPr>
              <w:tab/>
            </w:r>
            <w:r w:rsidR="009E6FAF">
              <w:rPr>
                <w:noProof/>
                <w:webHidden/>
              </w:rPr>
              <w:fldChar w:fldCharType="begin"/>
            </w:r>
            <w:r w:rsidR="009E6FAF">
              <w:rPr>
                <w:noProof/>
                <w:webHidden/>
              </w:rPr>
              <w:instrText xml:space="preserve"> PAGEREF _Toc472531385 \h </w:instrText>
            </w:r>
            <w:r w:rsidR="009E6FAF">
              <w:rPr>
                <w:noProof/>
                <w:webHidden/>
              </w:rPr>
            </w:r>
            <w:r w:rsidR="009E6FAF">
              <w:rPr>
                <w:noProof/>
                <w:webHidden/>
              </w:rPr>
              <w:fldChar w:fldCharType="separate"/>
            </w:r>
            <w:r w:rsidR="00743B0B">
              <w:rPr>
                <w:noProof/>
                <w:webHidden/>
              </w:rPr>
              <w:t>25</w:t>
            </w:r>
            <w:r w:rsidR="009E6FAF">
              <w:rPr>
                <w:noProof/>
                <w:webHidden/>
              </w:rPr>
              <w:fldChar w:fldCharType="end"/>
            </w:r>
          </w:hyperlink>
        </w:p>
        <w:p w14:paraId="4A6EA10B" w14:textId="5C885800" w:rsidR="009E6FAF" w:rsidRDefault="008F4E80">
          <w:pPr>
            <w:pStyle w:val="TOC2"/>
            <w:tabs>
              <w:tab w:val="left" w:pos="880"/>
              <w:tab w:val="right" w:leader="dot" w:pos="9350"/>
            </w:tabs>
            <w:rPr>
              <w:rFonts w:eastAsiaTheme="minorEastAsia"/>
              <w:noProof/>
            </w:rPr>
          </w:pPr>
          <w:hyperlink w:anchor="_Toc472531386" w:history="1">
            <w:r w:rsidR="009E6FAF" w:rsidRPr="006D5FE8">
              <w:rPr>
                <w:rStyle w:val="Hyperlink"/>
                <w:noProof/>
              </w:rPr>
              <w:t>5.1</w:t>
            </w:r>
            <w:r w:rsidR="009E6FAF">
              <w:rPr>
                <w:rFonts w:eastAsiaTheme="minorEastAsia"/>
                <w:noProof/>
              </w:rPr>
              <w:tab/>
            </w:r>
            <w:r w:rsidR="009E6FAF" w:rsidRPr="006D5FE8">
              <w:rPr>
                <w:rStyle w:val="Hyperlink"/>
                <w:noProof/>
              </w:rPr>
              <w:t>Experiment Point-of-contact</w:t>
            </w:r>
            <w:r w:rsidR="009E6FAF">
              <w:rPr>
                <w:noProof/>
                <w:webHidden/>
              </w:rPr>
              <w:tab/>
            </w:r>
            <w:r w:rsidR="009E6FAF">
              <w:rPr>
                <w:noProof/>
                <w:webHidden/>
              </w:rPr>
              <w:fldChar w:fldCharType="begin"/>
            </w:r>
            <w:r w:rsidR="009E6FAF">
              <w:rPr>
                <w:noProof/>
                <w:webHidden/>
              </w:rPr>
              <w:instrText xml:space="preserve"> PAGEREF _Toc472531386 \h </w:instrText>
            </w:r>
            <w:r w:rsidR="009E6FAF">
              <w:rPr>
                <w:noProof/>
                <w:webHidden/>
              </w:rPr>
            </w:r>
            <w:r w:rsidR="009E6FAF">
              <w:rPr>
                <w:noProof/>
                <w:webHidden/>
              </w:rPr>
              <w:fldChar w:fldCharType="separate"/>
            </w:r>
            <w:r w:rsidR="00743B0B">
              <w:rPr>
                <w:noProof/>
                <w:webHidden/>
              </w:rPr>
              <w:t>25</w:t>
            </w:r>
            <w:r w:rsidR="009E6FAF">
              <w:rPr>
                <w:noProof/>
                <w:webHidden/>
              </w:rPr>
              <w:fldChar w:fldCharType="end"/>
            </w:r>
          </w:hyperlink>
        </w:p>
        <w:p w14:paraId="1124FBCA" w14:textId="520414E5" w:rsidR="009E6FAF" w:rsidRDefault="008F4E80">
          <w:pPr>
            <w:pStyle w:val="TOC2"/>
            <w:tabs>
              <w:tab w:val="left" w:pos="880"/>
              <w:tab w:val="right" w:leader="dot" w:pos="9350"/>
            </w:tabs>
            <w:rPr>
              <w:rFonts w:eastAsiaTheme="minorEastAsia"/>
              <w:noProof/>
            </w:rPr>
          </w:pPr>
          <w:hyperlink w:anchor="_Toc472531387" w:history="1">
            <w:r w:rsidR="009E6FAF" w:rsidRPr="006D5FE8">
              <w:rPr>
                <w:rStyle w:val="Hyperlink"/>
                <w:noProof/>
              </w:rPr>
              <w:t>5.2</w:t>
            </w:r>
            <w:r w:rsidR="009E6FAF">
              <w:rPr>
                <w:rFonts w:eastAsiaTheme="minorEastAsia"/>
                <w:noProof/>
              </w:rPr>
              <w:tab/>
            </w:r>
            <w:r w:rsidR="009E6FAF" w:rsidRPr="006D5FE8">
              <w:rPr>
                <w:rStyle w:val="Hyperlink"/>
                <w:noProof/>
              </w:rPr>
              <w:t>Experiment Sponsor</w:t>
            </w:r>
            <w:r w:rsidR="009E6FAF">
              <w:rPr>
                <w:noProof/>
                <w:webHidden/>
              </w:rPr>
              <w:tab/>
            </w:r>
            <w:r w:rsidR="009E6FAF">
              <w:rPr>
                <w:noProof/>
                <w:webHidden/>
              </w:rPr>
              <w:fldChar w:fldCharType="begin"/>
            </w:r>
            <w:r w:rsidR="009E6FAF">
              <w:rPr>
                <w:noProof/>
                <w:webHidden/>
              </w:rPr>
              <w:instrText xml:space="preserve"> PAGEREF _Toc472531387 \h </w:instrText>
            </w:r>
            <w:r w:rsidR="009E6FAF">
              <w:rPr>
                <w:noProof/>
                <w:webHidden/>
              </w:rPr>
            </w:r>
            <w:r w:rsidR="009E6FAF">
              <w:rPr>
                <w:noProof/>
                <w:webHidden/>
              </w:rPr>
              <w:fldChar w:fldCharType="separate"/>
            </w:r>
            <w:r w:rsidR="00743B0B">
              <w:rPr>
                <w:noProof/>
                <w:webHidden/>
              </w:rPr>
              <w:t>25</w:t>
            </w:r>
            <w:r w:rsidR="009E6FAF">
              <w:rPr>
                <w:noProof/>
                <w:webHidden/>
              </w:rPr>
              <w:fldChar w:fldCharType="end"/>
            </w:r>
          </w:hyperlink>
        </w:p>
        <w:p w14:paraId="52DC3139" w14:textId="4EA461EC" w:rsidR="009E6FAF" w:rsidRDefault="008F4E80">
          <w:pPr>
            <w:pStyle w:val="TOC2"/>
            <w:tabs>
              <w:tab w:val="left" w:pos="880"/>
              <w:tab w:val="right" w:leader="dot" w:pos="9350"/>
            </w:tabs>
            <w:rPr>
              <w:rFonts w:eastAsiaTheme="minorEastAsia"/>
              <w:noProof/>
            </w:rPr>
          </w:pPr>
          <w:hyperlink w:anchor="_Toc472531388" w:history="1">
            <w:r w:rsidR="009E6FAF" w:rsidRPr="006D5FE8">
              <w:rPr>
                <w:rStyle w:val="Hyperlink"/>
                <w:noProof/>
              </w:rPr>
              <w:t>5.3</w:t>
            </w:r>
            <w:r w:rsidR="009E6FAF">
              <w:rPr>
                <w:rFonts w:eastAsiaTheme="minorEastAsia"/>
                <w:noProof/>
              </w:rPr>
              <w:tab/>
            </w:r>
            <w:r w:rsidR="009E6FAF" w:rsidRPr="006D5FE8">
              <w:rPr>
                <w:rStyle w:val="Hyperlink"/>
                <w:noProof/>
              </w:rPr>
              <w:t>Agreement Mechanism (Space Act Agreement, Cooperative Agreement, SBIR Contract, etc.)</w:t>
            </w:r>
            <w:r w:rsidR="009E6FAF">
              <w:rPr>
                <w:noProof/>
                <w:webHidden/>
              </w:rPr>
              <w:tab/>
            </w:r>
            <w:r w:rsidR="009E6FAF">
              <w:rPr>
                <w:noProof/>
                <w:webHidden/>
              </w:rPr>
              <w:fldChar w:fldCharType="begin"/>
            </w:r>
            <w:r w:rsidR="009E6FAF">
              <w:rPr>
                <w:noProof/>
                <w:webHidden/>
              </w:rPr>
              <w:instrText xml:space="preserve"> PAGEREF _Toc472531388 \h </w:instrText>
            </w:r>
            <w:r w:rsidR="009E6FAF">
              <w:rPr>
                <w:noProof/>
                <w:webHidden/>
              </w:rPr>
            </w:r>
            <w:r w:rsidR="009E6FAF">
              <w:rPr>
                <w:noProof/>
                <w:webHidden/>
              </w:rPr>
              <w:fldChar w:fldCharType="separate"/>
            </w:r>
            <w:r w:rsidR="00743B0B">
              <w:rPr>
                <w:noProof/>
                <w:webHidden/>
              </w:rPr>
              <w:t>25</w:t>
            </w:r>
            <w:r w:rsidR="009E6FAF">
              <w:rPr>
                <w:noProof/>
                <w:webHidden/>
              </w:rPr>
              <w:fldChar w:fldCharType="end"/>
            </w:r>
          </w:hyperlink>
        </w:p>
        <w:p w14:paraId="6459446D" w14:textId="20D6A200" w:rsidR="009E6FAF" w:rsidRDefault="008F4E80">
          <w:pPr>
            <w:pStyle w:val="TOC2"/>
            <w:tabs>
              <w:tab w:val="left" w:pos="880"/>
              <w:tab w:val="right" w:leader="dot" w:pos="9350"/>
            </w:tabs>
            <w:rPr>
              <w:rFonts w:eastAsiaTheme="minorEastAsia"/>
              <w:noProof/>
            </w:rPr>
          </w:pPr>
          <w:hyperlink w:anchor="_Toc472531389" w:history="1">
            <w:r w:rsidR="009E6FAF" w:rsidRPr="006D5FE8">
              <w:rPr>
                <w:rStyle w:val="Hyperlink"/>
                <w:noProof/>
              </w:rPr>
              <w:t>5.4</w:t>
            </w:r>
            <w:r w:rsidR="009E6FAF">
              <w:rPr>
                <w:rFonts w:eastAsiaTheme="minorEastAsia"/>
                <w:noProof/>
              </w:rPr>
              <w:tab/>
            </w:r>
            <w:r w:rsidR="009E6FAF" w:rsidRPr="006D5FE8">
              <w:rPr>
                <w:rStyle w:val="Hyperlink"/>
                <w:noProof/>
              </w:rPr>
              <w:t>Roles and Responsibilities</w:t>
            </w:r>
            <w:r w:rsidR="009E6FAF">
              <w:rPr>
                <w:noProof/>
                <w:webHidden/>
              </w:rPr>
              <w:tab/>
            </w:r>
            <w:r w:rsidR="009E6FAF">
              <w:rPr>
                <w:noProof/>
                <w:webHidden/>
              </w:rPr>
              <w:fldChar w:fldCharType="begin"/>
            </w:r>
            <w:r w:rsidR="009E6FAF">
              <w:rPr>
                <w:noProof/>
                <w:webHidden/>
              </w:rPr>
              <w:instrText xml:space="preserve"> PAGEREF _Toc472531389 \h </w:instrText>
            </w:r>
            <w:r w:rsidR="009E6FAF">
              <w:rPr>
                <w:noProof/>
                <w:webHidden/>
              </w:rPr>
            </w:r>
            <w:r w:rsidR="009E6FAF">
              <w:rPr>
                <w:noProof/>
                <w:webHidden/>
              </w:rPr>
              <w:fldChar w:fldCharType="separate"/>
            </w:r>
            <w:r w:rsidR="00743B0B">
              <w:rPr>
                <w:noProof/>
                <w:webHidden/>
              </w:rPr>
              <w:t>26</w:t>
            </w:r>
            <w:r w:rsidR="009E6FAF">
              <w:rPr>
                <w:noProof/>
                <w:webHidden/>
              </w:rPr>
              <w:fldChar w:fldCharType="end"/>
            </w:r>
          </w:hyperlink>
        </w:p>
        <w:p w14:paraId="4FA2F8F1" w14:textId="71D7002A" w:rsidR="009E6FAF" w:rsidRDefault="008F4E80">
          <w:pPr>
            <w:pStyle w:val="TOC2"/>
            <w:tabs>
              <w:tab w:val="left" w:pos="880"/>
              <w:tab w:val="right" w:leader="dot" w:pos="9350"/>
            </w:tabs>
            <w:rPr>
              <w:rFonts w:eastAsiaTheme="minorEastAsia"/>
              <w:noProof/>
            </w:rPr>
          </w:pPr>
          <w:hyperlink w:anchor="_Toc472531390" w:history="1">
            <w:r w:rsidR="009E6FAF" w:rsidRPr="006D5FE8">
              <w:rPr>
                <w:rStyle w:val="Hyperlink"/>
                <w:noProof/>
              </w:rPr>
              <w:t>5.5</w:t>
            </w:r>
            <w:r w:rsidR="009E6FAF">
              <w:rPr>
                <w:rFonts w:eastAsiaTheme="minorEastAsia"/>
                <w:noProof/>
              </w:rPr>
              <w:tab/>
            </w:r>
            <w:r w:rsidR="009E6FAF" w:rsidRPr="006D5FE8">
              <w:rPr>
                <w:rStyle w:val="Hyperlink"/>
                <w:noProof/>
              </w:rPr>
              <w:t>Reporting Plan (Interface with the project)</w:t>
            </w:r>
            <w:r w:rsidR="009E6FAF">
              <w:rPr>
                <w:noProof/>
                <w:webHidden/>
              </w:rPr>
              <w:tab/>
            </w:r>
            <w:r w:rsidR="009E6FAF">
              <w:rPr>
                <w:noProof/>
                <w:webHidden/>
              </w:rPr>
              <w:fldChar w:fldCharType="begin"/>
            </w:r>
            <w:r w:rsidR="009E6FAF">
              <w:rPr>
                <w:noProof/>
                <w:webHidden/>
              </w:rPr>
              <w:instrText xml:space="preserve"> PAGEREF _Toc472531390 \h </w:instrText>
            </w:r>
            <w:r w:rsidR="009E6FAF">
              <w:rPr>
                <w:noProof/>
                <w:webHidden/>
              </w:rPr>
            </w:r>
            <w:r w:rsidR="009E6FAF">
              <w:rPr>
                <w:noProof/>
                <w:webHidden/>
              </w:rPr>
              <w:fldChar w:fldCharType="separate"/>
            </w:r>
            <w:r w:rsidR="00743B0B">
              <w:rPr>
                <w:noProof/>
                <w:webHidden/>
              </w:rPr>
              <w:t>26</w:t>
            </w:r>
            <w:r w:rsidR="009E6FAF">
              <w:rPr>
                <w:noProof/>
                <w:webHidden/>
              </w:rPr>
              <w:fldChar w:fldCharType="end"/>
            </w:r>
          </w:hyperlink>
        </w:p>
        <w:p w14:paraId="3A350C3E" w14:textId="69C16ED1" w:rsidR="009E6FAF" w:rsidRDefault="008F4E80">
          <w:pPr>
            <w:pStyle w:val="TOC2"/>
            <w:tabs>
              <w:tab w:val="left" w:pos="880"/>
              <w:tab w:val="right" w:leader="dot" w:pos="9350"/>
            </w:tabs>
            <w:rPr>
              <w:rFonts w:eastAsiaTheme="minorEastAsia"/>
              <w:noProof/>
            </w:rPr>
          </w:pPr>
          <w:hyperlink w:anchor="_Toc472531391" w:history="1">
            <w:r w:rsidR="009E6FAF" w:rsidRPr="006D5FE8">
              <w:rPr>
                <w:rStyle w:val="Hyperlink"/>
                <w:noProof/>
              </w:rPr>
              <w:t>5.6</w:t>
            </w:r>
            <w:r w:rsidR="009E6FAF">
              <w:rPr>
                <w:rFonts w:eastAsiaTheme="minorEastAsia"/>
                <w:noProof/>
              </w:rPr>
              <w:tab/>
            </w:r>
            <w:r w:rsidR="009E6FAF" w:rsidRPr="006D5FE8">
              <w:rPr>
                <w:rStyle w:val="Hyperlink"/>
                <w:noProof/>
              </w:rPr>
              <w:t>Resources</w:t>
            </w:r>
            <w:r w:rsidR="009E6FAF">
              <w:rPr>
                <w:noProof/>
                <w:webHidden/>
              </w:rPr>
              <w:tab/>
            </w:r>
            <w:r w:rsidR="009E6FAF">
              <w:rPr>
                <w:noProof/>
                <w:webHidden/>
              </w:rPr>
              <w:fldChar w:fldCharType="begin"/>
            </w:r>
            <w:r w:rsidR="009E6FAF">
              <w:rPr>
                <w:noProof/>
                <w:webHidden/>
              </w:rPr>
              <w:instrText xml:space="preserve"> PAGEREF _Toc472531391 \h </w:instrText>
            </w:r>
            <w:r w:rsidR="009E6FAF">
              <w:rPr>
                <w:noProof/>
                <w:webHidden/>
              </w:rPr>
            </w:r>
            <w:r w:rsidR="009E6FAF">
              <w:rPr>
                <w:noProof/>
                <w:webHidden/>
              </w:rPr>
              <w:fldChar w:fldCharType="separate"/>
            </w:r>
            <w:r w:rsidR="00743B0B">
              <w:rPr>
                <w:noProof/>
                <w:webHidden/>
              </w:rPr>
              <w:t>26</w:t>
            </w:r>
            <w:r w:rsidR="009E6FAF">
              <w:rPr>
                <w:noProof/>
                <w:webHidden/>
              </w:rPr>
              <w:fldChar w:fldCharType="end"/>
            </w:r>
          </w:hyperlink>
        </w:p>
        <w:p w14:paraId="2023866F" w14:textId="76F710F6" w:rsidR="009E6FAF" w:rsidRDefault="008F4E80">
          <w:pPr>
            <w:pStyle w:val="TOC2"/>
            <w:tabs>
              <w:tab w:val="left" w:pos="880"/>
              <w:tab w:val="right" w:leader="dot" w:pos="9350"/>
            </w:tabs>
            <w:rPr>
              <w:rFonts w:eastAsiaTheme="minorEastAsia"/>
              <w:noProof/>
            </w:rPr>
          </w:pPr>
          <w:hyperlink w:anchor="_Toc472531392" w:history="1">
            <w:r w:rsidR="009E6FAF" w:rsidRPr="006D5FE8">
              <w:rPr>
                <w:rStyle w:val="Hyperlink"/>
                <w:noProof/>
              </w:rPr>
              <w:t>5.7</w:t>
            </w:r>
            <w:r w:rsidR="009E6FAF">
              <w:rPr>
                <w:rFonts w:eastAsiaTheme="minorEastAsia"/>
                <w:noProof/>
              </w:rPr>
              <w:tab/>
            </w:r>
            <w:r w:rsidR="009E6FAF" w:rsidRPr="006D5FE8">
              <w:rPr>
                <w:rStyle w:val="Hyperlink"/>
                <w:noProof/>
              </w:rPr>
              <w:t>Software Configuration Management Plan</w:t>
            </w:r>
            <w:r w:rsidR="009E6FAF">
              <w:rPr>
                <w:noProof/>
                <w:webHidden/>
              </w:rPr>
              <w:tab/>
            </w:r>
            <w:r w:rsidR="009E6FAF">
              <w:rPr>
                <w:noProof/>
                <w:webHidden/>
              </w:rPr>
              <w:fldChar w:fldCharType="begin"/>
            </w:r>
            <w:r w:rsidR="009E6FAF">
              <w:rPr>
                <w:noProof/>
                <w:webHidden/>
              </w:rPr>
              <w:instrText xml:space="preserve"> PAGEREF _Toc472531392 \h </w:instrText>
            </w:r>
            <w:r w:rsidR="009E6FAF">
              <w:rPr>
                <w:noProof/>
                <w:webHidden/>
              </w:rPr>
            </w:r>
            <w:r w:rsidR="009E6FAF">
              <w:rPr>
                <w:noProof/>
                <w:webHidden/>
              </w:rPr>
              <w:fldChar w:fldCharType="separate"/>
            </w:r>
            <w:r w:rsidR="00743B0B">
              <w:rPr>
                <w:noProof/>
                <w:webHidden/>
              </w:rPr>
              <w:t>26</w:t>
            </w:r>
            <w:r w:rsidR="009E6FAF">
              <w:rPr>
                <w:noProof/>
                <w:webHidden/>
              </w:rPr>
              <w:fldChar w:fldCharType="end"/>
            </w:r>
          </w:hyperlink>
        </w:p>
        <w:p w14:paraId="0DE916FC" w14:textId="1E5B93EF" w:rsidR="009E6FAF" w:rsidRDefault="008F4E80">
          <w:pPr>
            <w:pStyle w:val="TOC3"/>
            <w:tabs>
              <w:tab w:val="left" w:pos="1320"/>
              <w:tab w:val="right" w:leader="dot" w:pos="9350"/>
            </w:tabs>
            <w:rPr>
              <w:rFonts w:eastAsiaTheme="minorEastAsia"/>
              <w:noProof/>
            </w:rPr>
          </w:pPr>
          <w:hyperlink w:anchor="_Toc472531393" w:history="1">
            <w:r w:rsidR="009E6FAF" w:rsidRPr="006D5FE8">
              <w:rPr>
                <w:rStyle w:val="Hyperlink"/>
                <w:noProof/>
              </w:rPr>
              <w:t>5.7.1</w:t>
            </w:r>
            <w:r w:rsidR="009E6FAF">
              <w:rPr>
                <w:rFonts w:eastAsiaTheme="minorEastAsia"/>
                <w:noProof/>
              </w:rPr>
              <w:tab/>
            </w:r>
            <w:r w:rsidR="009E6FAF" w:rsidRPr="006D5FE8">
              <w:rPr>
                <w:rStyle w:val="Hyperlink"/>
                <w:noProof/>
              </w:rPr>
              <w:t>Software Development Environment</w:t>
            </w:r>
            <w:r w:rsidR="009E6FAF">
              <w:rPr>
                <w:noProof/>
                <w:webHidden/>
              </w:rPr>
              <w:tab/>
            </w:r>
            <w:r w:rsidR="009E6FAF">
              <w:rPr>
                <w:noProof/>
                <w:webHidden/>
              </w:rPr>
              <w:fldChar w:fldCharType="begin"/>
            </w:r>
            <w:r w:rsidR="009E6FAF">
              <w:rPr>
                <w:noProof/>
                <w:webHidden/>
              </w:rPr>
              <w:instrText xml:space="preserve"> PAGEREF _Toc472531393 \h </w:instrText>
            </w:r>
            <w:r w:rsidR="009E6FAF">
              <w:rPr>
                <w:noProof/>
                <w:webHidden/>
              </w:rPr>
            </w:r>
            <w:r w:rsidR="009E6FAF">
              <w:rPr>
                <w:noProof/>
                <w:webHidden/>
              </w:rPr>
              <w:fldChar w:fldCharType="separate"/>
            </w:r>
            <w:r w:rsidR="00743B0B">
              <w:rPr>
                <w:noProof/>
                <w:webHidden/>
              </w:rPr>
              <w:t>27</w:t>
            </w:r>
            <w:r w:rsidR="009E6FAF">
              <w:rPr>
                <w:noProof/>
                <w:webHidden/>
              </w:rPr>
              <w:fldChar w:fldCharType="end"/>
            </w:r>
          </w:hyperlink>
        </w:p>
        <w:p w14:paraId="4223800A" w14:textId="50082043" w:rsidR="009E6FAF" w:rsidRDefault="008F4E80">
          <w:pPr>
            <w:pStyle w:val="TOC3"/>
            <w:tabs>
              <w:tab w:val="left" w:pos="1320"/>
              <w:tab w:val="right" w:leader="dot" w:pos="9350"/>
            </w:tabs>
            <w:rPr>
              <w:rFonts w:eastAsiaTheme="minorEastAsia"/>
              <w:noProof/>
            </w:rPr>
          </w:pPr>
          <w:hyperlink w:anchor="_Toc472531394" w:history="1">
            <w:r w:rsidR="009E6FAF" w:rsidRPr="006D5FE8">
              <w:rPr>
                <w:rStyle w:val="Hyperlink"/>
                <w:noProof/>
              </w:rPr>
              <w:t>5.7.2</w:t>
            </w:r>
            <w:r w:rsidR="009E6FAF">
              <w:rPr>
                <w:rFonts w:eastAsiaTheme="minorEastAsia"/>
                <w:noProof/>
              </w:rPr>
              <w:tab/>
            </w:r>
            <w:r w:rsidR="009E6FAF" w:rsidRPr="006D5FE8">
              <w:rPr>
                <w:rStyle w:val="Hyperlink"/>
                <w:noProof/>
              </w:rPr>
              <w:t>Build Procedures</w:t>
            </w:r>
            <w:r w:rsidR="009E6FAF">
              <w:rPr>
                <w:noProof/>
                <w:webHidden/>
              </w:rPr>
              <w:tab/>
            </w:r>
            <w:r w:rsidR="009E6FAF">
              <w:rPr>
                <w:noProof/>
                <w:webHidden/>
              </w:rPr>
              <w:fldChar w:fldCharType="begin"/>
            </w:r>
            <w:r w:rsidR="009E6FAF">
              <w:rPr>
                <w:noProof/>
                <w:webHidden/>
              </w:rPr>
              <w:instrText xml:space="preserve"> PAGEREF _Toc472531394 \h </w:instrText>
            </w:r>
            <w:r w:rsidR="009E6FAF">
              <w:rPr>
                <w:noProof/>
                <w:webHidden/>
              </w:rPr>
            </w:r>
            <w:r w:rsidR="009E6FAF">
              <w:rPr>
                <w:noProof/>
                <w:webHidden/>
              </w:rPr>
              <w:fldChar w:fldCharType="separate"/>
            </w:r>
            <w:r w:rsidR="00743B0B">
              <w:rPr>
                <w:noProof/>
                <w:webHidden/>
              </w:rPr>
              <w:t>27</w:t>
            </w:r>
            <w:r w:rsidR="009E6FAF">
              <w:rPr>
                <w:noProof/>
                <w:webHidden/>
              </w:rPr>
              <w:fldChar w:fldCharType="end"/>
            </w:r>
          </w:hyperlink>
        </w:p>
        <w:p w14:paraId="66F3C5D7" w14:textId="0EAAE579" w:rsidR="009E6FAF" w:rsidRDefault="008F4E80">
          <w:pPr>
            <w:pStyle w:val="TOC3"/>
            <w:tabs>
              <w:tab w:val="left" w:pos="1320"/>
              <w:tab w:val="right" w:leader="dot" w:pos="9350"/>
            </w:tabs>
            <w:rPr>
              <w:rFonts w:eastAsiaTheme="minorEastAsia"/>
              <w:noProof/>
            </w:rPr>
          </w:pPr>
          <w:hyperlink w:anchor="_Toc472531395" w:history="1">
            <w:r w:rsidR="009E6FAF" w:rsidRPr="006D5FE8">
              <w:rPr>
                <w:rStyle w:val="Hyperlink"/>
                <w:noProof/>
              </w:rPr>
              <w:t>5.7.3</w:t>
            </w:r>
            <w:r w:rsidR="009E6FAF">
              <w:rPr>
                <w:rFonts w:eastAsiaTheme="minorEastAsia"/>
                <w:noProof/>
              </w:rPr>
              <w:tab/>
            </w:r>
            <w:r w:rsidR="009E6FAF" w:rsidRPr="006D5FE8">
              <w:rPr>
                <w:rStyle w:val="Hyperlink"/>
                <w:noProof/>
              </w:rPr>
              <w:t>Source Code Version Control Tool</w:t>
            </w:r>
            <w:r w:rsidR="009E6FAF">
              <w:rPr>
                <w:noProof/>
                <w:webHidden/>
              </w:rPr>
              <w:tab/>
            </w:r>
            <w:r w:rsidR="009E6FAF">
              <w:rPr>
                <w:noProof/>
                <w:webHidden/>
              </w:rPr>
              <w:fldChar w:fldCharType="begin"/>
            </w:r>
            <w:r w:rsidR="009E6FAF">
              <w:rPr>
                <w:noProof/>
                <w:webHidden/>
              </w:rPr>
              <w:instrText xml:space="preserve"> PAGEREF _Toc472531395 \h </w:instrText>
            </w:r>
            <w:r w:rsidR="009E6FAF">
              <w:rPr>
                <w:noProof/>
                <w:webHidden/>
              </w:rPr>
            </w:r>
            <w:r w:rsidR="009E6FAF">
              <w:rPr>
                <w:noProof/>
                <w:webHidden/>
              </w:rPr>
              <w:fldChar w:fldCharType="separate"/>
            </w:r>
            <w:r w:rsidR="00743B0B">
              <w:rPr>
                <w:noProof/>
                <w:webHidden/>
              </w:rPr>
              <w:t>27</w:t>
            </w:r>
            <w:r w:rsidR="009E6FAF">
              <w:rPr>
                <w:noProof/>
                <w:webHidden/>
              </w:rPr>
              <w:fldChar w:fldCharType="end"/>
            </w:r>
          </w:hyperlink>
        </w:p>
        <w:p w14:paraId="30F9AA83" w14:textId="12A3A835" w:rsidR="009E6FAF" w:rsidRDefault="008F4E80">
          <w:pPr>
            <w:pStyle w:val="TOC3"/>
            <w:tabs>
              <w:tab w:val="left" w:pos="1320"/>
              <w:tab w:val="right" w:leader="dot" w:pos="9350"/>
            </w:tabs>
            <w:rPr>
              <w:rFonts w:eastAsiaTheme="minorEastAsia"/>
              <w:noProof/>
            </w:rPr>
          </w:pPr>
          <w:hyperlink w:anchor="_Toc472531396" w:history="1">
            <w:r w:rsidR="009E6FAF" w:rsidRPr="006D5FE8">
              <w:rPr>
                <w:rStyle w:val="Hyperlink"/>
                <w:noProof/>
              </w:rPr>
              <w:t>5.7.4</w:t>
            </w:r>
            <w:r w:rsidR="009E6FAF">
              <w:rPr>
                <w:rFonts w:eastAsiaTheme="minorEastAsia"/>
                <w:noProof/>
              </w:rPr>
              <w:tab/>
            </w:r>
            <w:r w:rsidR="009E6FAF" w:rsidRPr="006D5FE8">
              <w:rPr>
                <w:rStyle w:val="Hyperlink"/>
                <w:noProof/>
              </w:rPr>
              <w:t>Controlled Delivery of Software</w:t>
            </w:r>
            <w:r w:rsidR="009E6FAF">
              <w:rPr>
                <w:noProof/>
                <w:webHidden/>
              </w:rPr>
              <w:tab/>
            </w:r>
            <w:r w:rsidR="009E6FAF">
              <w:rPr>
                <w:noProof/>
                <w:webHidden/>
              </w:rPr>
              <w:fldChar w:fldCharType="begin"/>
            </w:r>
            <w:r w:rsidR="009E6FAF">
              <w:rPr>
                <w:noProof/>
                <w:webHidden/>
              </w:rPr>
              <w:instrText xml:space="preserve"> PAGEREF _Toc472531396 \h </w:instrText>
            </w:r>
            <w:r w:rsidR="009E6FAF">
              <w:rPr>
                <w:noProof/>
                <w:webHidden/>
              </w:rPr>
            </w:r>
            <w:r w:rsidR="009E6FAF">
              <w:rPr>
                <w:noProof/>
                <w:webHidden/>
              </w:rPr>
              <w:fldChar w:fldCharType="separate"/>
            </w:r>
            <w:r w:rsidR="00743B0B">
              <w:rPr>
                <w:noProof/>
                <w:webHidden/>
              </w:rPr>
              <w:t>27</w:t>
            </w:r>
            <w:r w:rsidR="009E6FAF">
              <w:rPr>
                <w:noProof/>
                <w:webHidden/>
              </w:rPr>
              <w:fldChar w:fldCharType="end"/>
            </w:r>
          </w:hyperlink>
        </w:p>
        <w:p w14:paraId="750F4285" w14:textId="505C0A09" w:rsidR="009E6FAF" w:rsidRDefault="008F4E80">
          <w:pPr>
            <w:pStyle w:val="TOC1"/>
            <w:tabs>
              <w:tab w:val="left" w:pos="440"/>
              <w:tab w:val="right" w:leader="dot" w:pos="9350"/>
            </w:tabs>
            <w:rPr>
              <w:rFonts w:eastAsiaTheme="minorEastAsia"/>
              <w:noProof/>
            </w:rPr>
          </w:pPr>
          <w:hyperlink w:anchor="_Toc472531397" w:history="1">
            <w:r w:rsidR="009E6FAF" w:rsidRPr="006D5FE8">
              <w:rPr>
                <w:rStyle w:val="Hyperlink"/>
                <w:noProof/>
              </w:rPr>
              <w:t>6</w:t>
            </w:r>
            <w:r w:rsidR="009E6FAF">
              <w:rPr>
                <w:rFonts w:eastAsiaTheme="minorEastAsia"/>
                <w:noProof/>
              </w:rPr>
              <w:tab/>
            </w:r>
            <w:r w:rsidR="009E6FAF" w:rsidRPr="006D5FE8">
              <w:rPr>
                <w:rStyle w:val="Hyperlink"/>
                <w:noProof/>
              </w:rPr>
              <w:t>Experiment needs</w:t>
            </w:r>
            <w:r w:rsidR="009E6FAF">
              <w:rPr>
                <w:noProof/>
                <w:webHidden/>
              </w:rPr>
              <w:tab/>
            </w:r>
            <w:r w:rsidR="009E6FAF">
              <w:rPr>
                <w:noProof/>
                <w:webHidden/>
              </w:rPr>
              <w:fldChar w:fldCharType="begin"/>
            </w:r>
            <w:r w:rsidR="009E6FAF">
              <w:rPr>
                <w:noProof/>
                <w:webHidden/>
              </w:rPr>
              <w:instrText xml:space="preserve"> PAGEREF _Toc472531397 \h </w:instrText>
            </w:r>
            <w:r w:rsidR="009E6FAF">
              <w:rPr>
                <w:noProof/>
                <w:webHidden/>
              </w:rPr>
            </w:r>
            <w:r w:rsidR="009E6FAF">
              <w:rPr>
                <w:noProof/>
                <w:webHidden/>
              </w:rPr>
              <w:fldChar w:fldCharType="separate"/>
            </w:r>
            <w:r w:rsidR="00743B0B">
              <w:rPr>
                <w:noProof/>
                <w:webHidden/>
              </w:rPr>
              <w:t>28</w:t>
            </w:r>
            <w:r w:rsidR="009E6FAF">
              <w:rPr>
                <w:noProof/>
                <w:webHidden/>
              </w:rPr>
              <w:fldChar w:fldCharType="end"/>
            </w:r>
          </w:hyperlink>
        </w:p>
        <w:p w14:paraId="6577EDD6" w14:textId="0CAAE243" w:rsidR="009E6FAF" w:rsidRDefault="008F4E80">
          <w:pPr>
            <w:pStyle w:val="TOC2"/>
            <w:tabs>
              <w:tab w:val="left" w:pos="880"/>
              <w:tab w:val="right" w:leader="dot" w:pos="9350"/>
            </w:tabs>
            <w:rPr>
              <w:rFonts w:eastAsiaTheme="minorEastAsia"/>
              <w:noProof/>
            </w:rPr>
          </w:pPr>
          <w:hyperlink w:anchor="_Toc472531398" w:history="1">
            <w:r w:rsidR="009E6FAF" w:rsidRPr="006D5FE8">
              <w:rPr>
                <w:rStyle w:val="Hyperlink"/>
                <w:noProof/>
              </w:rPr>
              <w:t>6.1</w:t>
            </w:r>
            <w:r w:rsidR="009E6FAF">
              <w:rPr>
                <w:rFonts w:eastAsiaTheme="minorEastAsia"/>
                <w:noProof/>
              </w:rPr>
              <w:tab/>
            </w:r>
            <w:r w:rsidR="009E6FAF" w:rsidRPr="006D5FE8">
              <w:rPr>
                <w:rStyle w:val="Hyperlink"/>
                <w:noProof/>
              </w:rPr>
              <w:t>Requirement Approach Overview</w:t>
            </w:r>
            <w:r w:rsidR="009E6FAF">
              <w:rPr>
                <w:noProof/>
                <w:webHidden/>
              </w:rPr>
              <w:tab/>
            </w:r>
            <w:r w:rsidR="009E6FAF">
              <w:rPr>
                <w:noProof/>
                <w:webHidden/>
              </w:rPr>
              <w:fldChar w:fldCharType="begin"/>
            </w:r>
            <w:r w:rsidR="009E6FAF">
              <w:rPr>
                <w:noProof/>
                <w:webHidden/>
              </w:rPr>
              <w:instrText xml:space="preserve"> PAGEREF _Toc472531398 \h </w:instrText>
            </w:r>
            <w:r w:rsidR="009E6FAF">
              <w:rPr>
                <w:noProof/>
                <w:webHidden/>
              </w:rPr>
            </w:r>
            <w:r w:rsidR="009E6FAF">
              <w:rPr>
                <w:noProof/>
                <w:webHidden/>
              </w:rPr>
              <w:fldChar w:fldCharType="separate"/>
            </w:r>
            <w:r w:rsidR="00743B0B">
              <w:rPr>
                <w:noProof/>
                <w:webHidden/>
              </w:rPr>
              <w:t>28</w:t>
            </w:r>
            <w:r w:rsidR="009E6FAF">
              <w:rPr>
                <w:noProof/>
                <w:webHidden/>
              </w:rPr>
              <w:fldChar w:fldCharType="end"/>
            </w:r>
          </w:hyperlink>
        </w:p>
        <w:p w14:paraId="44EC1EF5" w14:textId="0A9C48F3" w:rsidR="009E6FAF" w:rsidRDefault="008F4E80">
          <w:pPr>
            <w:pStyle w:val="TOC2"/>
            <w:tabs>
              <w:tab w:val="left" w:pos="880"/>
              <w:tab w:val="right" w:leader="dot" w:pos="9350"/>
            </w:tabs>
            <w:rPr>
              <w:rFonts w:eastAsiaTheme="minorEastAsia"/>
              <w:noProof/>
            </w:rPr>
          </w:pPr>
          <w:hyperlink w:anchor="_Toc472531399" w:history="1">
            <w:r w:rsidR="009E6FAF" w:rsidRPr="006D5FE8">
              <w:rPr>
                <w:rStyle w:val="Hyperlink"/>
                <w:noProof/>
              </w:rPr>
              <w:t>6.2</w:t>
            </w:r>
            <w:r w:rsidR="009E6FAF">
              <w:rPr>
                <w:rFonts w:eastAsiaTheme="minorEastAsia"/>
                <w:noProof/>
              </w:rPr>
              <w:tab/>
            </w:r>
            <w:r w:rsidR="009E6FAF" w:rsidRPr="006D5FE8">
              <w:rPr>
                <w:rStyle w:val="Hyperlink"/>
                <w:noProof/>
              </w:rPr>
              <w:t>Experiment Activity Requirements</w:t>
            </w:r>
            <w:r w:rsidR="009E6FAF">
              <w:rPr>
                <w:noProof/>
                <w:webHidden/>
              </w:rPr>
              <w:tab/>
            </w:r>
            <w:r w:rsidR="009E6FAF">
              <w:rPr>
                <w:noProof/>
                <w:webHidden/>
              </w:rPr>
              <w:fldChar w:fldCharType="begin"/>
            </w:r>
            <w:r w:rsidR="009E6FAF">
              <w:rPr>
                <w:noProof/>
                <w:webHidden/>
              </w:rPr>
              <w:instrText xml:space="preserve"> PAGEREF _Toc472531399 \h </w:instrText>
            </w:r>
            <w:r w:rsidR="009E6FAF">
              <w:rPr>
                <w:noProof/>
                <w:webHidden/>
              </w:rPr>
            </w:r>
            <w:r w:rsidR="009E6FAF">
              <w:rPr>
                <w:noProof/>
                <w:webHidden/>
              </w:rPr>
              <w:fldChar w:fldCharType="separate"/>
            </w:r>
            <w:r w:rsidR="00743B0B">
              <w:rPr>
                <w:noProof/>
                <w:webHidden/>
              </w:rPr>
              <w:t>28</w:t>
            </w:r>
            <w:r w:rsidR="009E6FAF">
              <w:rPr>
                <w:noProof/>
                <w:webHidden/>
              </w:rPr>
              <w:fldChar w:fldCharType="end"/>
            </w:r>
          </w:hyperlink>
        </w:p>
        <w:p w14:paraId="316C6C47" w14:textId="31C4AA76" w:rsidR="009E6FAF" w:rsidRDefault="008F4E80">
          <w:pPr>
            <w:pStyle w:val="TOC2"/>
            <w:tabs>
              <w:tab w:val="left" w:pos="880"/>
              <w:tab w:val="right" w:leader="dot" w:pos="9350"/>
            </w:tabs>
            <w:rPr>
              <w:rFonts w:eastAsiaTheme="minorEastAsia"/>
              <w:noProof/>
            </w:rPr>
          </w:pPr>
          <w:hyperlink w:anchor="_Toc472531400" w:history="1">
            <w:r w:rsidR="009E6FAF" w:rsidRPr="006D5FE8">
              <w:rPr>
                <w:rStyle w:val="Hyperlink"/>
                <w:noProof/>
              </w:rPr>
              <w:t>6.3</w:t>
            </w:r>
            <w:r w:rsidR="009E6FAF">
              <w:rPr>
                <w:rFonts w:eastAsiaTheme="minorEastAsia"/>
                <w:noProof/>
              </w:rPr>
              <w:tab/>
            </w:r>
            <w:r w:rsidR="009E6FAF" w:rsidRPr="006D5FE8">
              <w:rPr>
                <w:rStyle w:val="Hyperlink"/>
                <w:noProof/>
              </w:rPr>
              <w:t>ScaN Testbed Project Requirements</w:t>
            </w:r>
            <w:r w:rsidR="009E6FAF">
              <w:rPr>
                <w:noProof/>
                <w:webHidden/>
              </w:rPr>
              <w:tab/>
            </w:r>
            <w:r w:rsidR="009E6FAF">
              <w:rPr>
                <w:noProof/>
                <w:webHidden/>
              </w:rPr>
              <w:fldChar w:fldCharType="begin"/>
            </w:r>
            <w:r w:rsidR="009E6FAF">
              <w:rPr>
                <w:noProof/>
                <w:webHidden/>
              </w:rPr>
              <w:instrText xml:space="preserve"> PAGEREF _Toc472531400 \h </w:instrText>
            </w:r>
            <w:r w:rsidR="009E6FAF">
              <w:rPr>
                <w:noProof/>
                <w:webHidden/>
              </w:rPr>
            </w:r>
            <w:r w:rsidR="009E6FAF">
              <w:rPr>
                <w:noProof/>
                <w:webHidden/>
              </w:rPr>
              <w:fldChar w:fldCharType="separate"/>
            </w:r>
            <w:r w:rsidR="00743B0B">
              <w:rPr>
                <w:noProof/>
                <w:webHidden/>
              </w:rPr>
              <w:t>29</w:t>
            </w:r>
            <w:r w:rsidR="009E6FAF">
              <w:rPr>
                <w:noProof/>
                <w:webHidden/>
              </w:rPr>
              <w:fldChar w:fldCharType="end"/>
            </w:r>
          </w:hyperlink>
        </w:p>
        <w:p w14:paraId="2782C061" w14:textId="183854FB" w:rsidR="009E6FAF" w:rsidRDefault="008F4E80">
          <w:pPr>
            <w:pStyle w:val="TOC1"/>
            <w:tabs>
              <w:tab w:val="left" w:pos="440"/>
              <w:tab w:val="right" w:leader="dot" w:pos="9350"/>
            </w:tabs>
            <w:rPr>
              <w:rFonts w:eastAsiaTheme="minorEastAsia"/>
              <w:noProof/>
            </w:rPr>
          </w:pPr>
          <w:hyperlink w:anchor="_Toc472531401" w:history="1">
            <w:r w:rsidR="009E6FAF" w:rsidRPr="006D5FE8">
              <w:rPr>
                <w:rStyle w:val="Hyperlink"/>
                <w:noProof/>
              </w:rPr>
              <w:t>7</w:t>
            </w:r>
            <w:r w:rsidR="009E6FAF">
              <w:rPr>
                <w:rFonts w:eastAsiaTheme="minorEastAsia"/>
                <w:noProof/>
              </w:rPr>
              <w:tab/>
            </w:r>
            <w:r w:rsidR="009E6FAF" w:rsidRPr="006D5FE8">
              <w:rPr>
                <w:rStyle w:val="Hyperlink"/>
                <w:noProof/>
              </w:rPr>
              <w:t>Key Events Summary</w:t>
            </w:r>
            <w:r w:rsidR="009E6FAF">
              <w:rPr>
                <w:noProof/>
                <w:webHidden/>
              </w:rPr>
              <w:tab/>
            </w:r>
            <w:r w:rsidR="009E6FAF">
              <w:rPr>
                <w:noProof/>
                <w:webHidden/>
              </w:rPr>
              <w:fldChar w:fldCharType="begin"/>
            </w:r>
            <w:r w:rsidR="009E6FAF">
              <w:rPr>
                <w:noProof/>
                <w:webHidden/>
              </w:rPr>
              <w:instrText xml:space="preserve"> PAGEREF _Toc472531401 \h </w:instrText>
            </w:r>
            <w:r w:rsidR="009E6FAF">
              <w:rPr>
                <w:noProof/>
                <w:webHidden/>
              </w:rPr>
            </w:r>
            <w:r w:rsidR="009E6FAF">
              <w:rPr>
                <w:noProof/>
                <w:webHidden/>
              </w:rPr>
              <w:fldChar w:fldCharType="separate"/>
            </w:r>
            <w:r w:rsidR="00743B0B">
              <w:rPr>
                <w:noProof/>
                <w:webHidden/>
              </w:rPr>
              <w:t>29</w:t>
            </w:r>
            <w:r w:rsidR="009E6FAF">
              <w:rPr>
                <w:noProof/>
                <w:webHidden/>
              </w:rPr>
              <w:fldChar w:fldCharType="end"/>
            </w:r>
          </w:hyperlink>
        </w:p>
        <w:p w14:paraId="5E1B01E2" w14:textId="3C2356B4" w:rsidR="009E6FAF" w:rsidRDefault="008F4E80">
          <w:pPr>
            <w:pStyle w:val="TOC2"/>
            <w:tabs>
              <w:tab w:val="left" w:pos="880"/>
              <w:tab w:val="right" w:leader="dot" w:pos="9350"/>
            </w:tabs>
            <w:rPr>
              <w:rFonts w:eastAsiaTheme="minorEastAsia"/>
              <w:noProof/>
            </w:rPr>
          </w:pPr>
          <w:hyperlink w:anchor="_Toc472531402" w:history="1">
            <w:r w:rsidR="009E6FAF" w:rsidRPr="006D5FE8">
              <w:rPr>
                <w:rStyle w:val="Hyperlink"/>
                <w:noProof/>
              </w:rPr>
              <w:t>7.1</w:t>
            </w:r>
            <w:r w:rsidR="009E6FAF">
              <w:rPr>
                <w:rFonts w:eastAsiaTheme="minorEastAsia"/>
                <w:noProof/>
              </w:rPr>
              <w:tab/>
            </w:r>
            <w:r w:rsidR="009E6FAF" w:rsidRPr="006D5FE8">
              <w:rPr>
                <w:rStyle w:val="Hyperlink"/>
                <w:noProof/>
              </w:rPr>
              <w:t>Project Phases (Design, Development, Ground Test, On-Orbit Test)</w:t>
            </w:r>
            <w:r w:rsidR="009E6FAF">
              <w:rPr>
                <w:noProof/>
                <w:webHidden/>
              </w:rPr>
              <w:tab/>
            </w:r>
            <w:r w:rsidR="009E6FAF">
              <w:rPr>
                <w:noProof/>
                <w:webHidden/>
              </w:rPr>
              <w:fldChar w:fldCharType="begin"/>
            </w:r>
            <w:r w:rsidR="009E6FAF">
              <w:rPr>
                <w:noProof/>
                <w:webHidden/>
              </w:rPr>
              <w:instrText xml:space="preserve"> PAGEREF _Toc472531402 \h </w:instrText>
            </w:r>
            <w:r w:rsidR="009E6FAF">
              <w:rPr>
                <w:noProof/>
                <w:webHidden/>
              </w:rPr>
            </w:r>
            <w:r w:rsidR="009E6FAF">
              <w:rPr>
                <w:noProof/>
                <w:webHidden/>
              </w:rPr>
              <w:fldChar w:fldCharType="separate"/>
            </w:r>
            <w:r w:rsidR="00743B0B">
              <w:rPr>
                <w:noProof/>
                <w:webHidden/>
              </w:rPr>
              <w:t>29</w:t>
            </w:r>
            <w:r w:rsidR="009E6FAF">
              <w:rPr>
                <w:noProof/>
                <w:webHidden/>
              </w:rPr>
              <w:fldChar w:fldCharType="end"/>
            </w:r>
          </w:hyperlink>
        </w:p>
        <w:p w14:paraId="4D24213A" w14:textId="5894E7B1" w:rsidR="009E6FAF" w:rsidRDefault="008F4E80">
          <w:pPr>
            <w:pStyle w:val="TOC2"/>
            <w:tabs>
              <w:tab w:val="left" w:pos="880"/>
              <w:tab w:val="right" w:leader="dot" w:pos="9350"/>
            </w:tabs>
            <w:rPr>
              <w:rFonts w:eastAsiaTheme="minorEastAsia"/>
              <w:noProof/>
            </w:rPr>
          </w:pPr>
          <w:hyperlink w:anchor="_Toc472531403" w:history="1">
            <w:r w:rsidR="009E6FAF" w:rsidRPr="006D5FE8">
              <w:rPr>
                <w:rStyle w:val="Hyperlink"/>
                <w:noProof/>
              </w:rPr>
              <w:t>7.2</w:t>
            </w:r>
            <w:r w:rsidR="009E6FAF">
              <w:rPr>
                <w:rFonts w:eastAsiaTheme="minorEastAsia"/>
                <w:noProof/>
              </w:rPr>
              <w:tab/>
            </w:r>
            <w:r w:rsidR="009E6FAF" w:rsidRPr="006D5FE8">
              <w:rPr>
                <w:rStyle w:val="Hyperlink"/>
                <w:noProof/>
              </w:rPr>
              <w:t>Key Milestones (Including Reviews)</w:t>
            </w:r>
            <w:r w:rsidR="009E6FAF">
              <w:rPr>
                <w:noProof/>
                <w:webHidden/>
              </w:rPr>
              <w:tab/>
            </w:r>
            <w:r w:rsidR="009E6FAF">
              <w:rPr>
                <w:noProof/>
                <w:webHidden/>
              </w:rPr>
              <w:fldChar w:fldCharType="begin"/>
            </w:r>
            <w:r w:rsidR="009E6FAF">
              <w:rPr>
                <w:noProof/>
                <w:webHidden/>
              </w:rPr>
              <w:instrText xml:space="preserve"> PAGEREF _Toc472531403 \h </w:instrText>
            </w:r>
            <w:r w:rsidR="009E6FAF">
              <w:rPr>
                <w:noProof/>
                <w:webHidden/>
              </w:rPr>
            </w:r>
            <w:r w:rsidR="009E6FAF">
              <w:rPr>
                <w:noProof/>
                <w:webHidden/>
              </w:rPr>
              <w:fldChar w:fldCharType="separate"/>
            </w:r>
            <w:r w:rsidR="00743B0B">
              <w:rPr>
                <w:noProof/>
                <w:webHidden/>
              </w:rPr>
              <w:t>31</w:t>
            </w:r>
            <w:r w:rsidR="009E6FAF">
              <w:rPr>
                <w:noProof/>
                <w:webHidden/>
              </w:rPr>
              <w:fldChar w:fldCharType="end"/>
            </w:r>
          </w:hyperlink>
        </w:p>
        <w:p w14:paraId="7E1B9E02" w14:textId="28840E2E" w:rsidR="009E6FAF" w:rsidRDefault="008F4E80">
          <w:pPr>
            <w:pStyle w:val="TOC2"/>
            <w:tabs>
              <w:tab w:val="left" w:pos="880"/>
              <w:tab w:val="right" w:leader="dot" w:pos="9350"/>
            </w:tabs>
            <w:rPr>
              <w:rFonts w:eastAsiaTheme="minorEastAsia"/>
              <w:noProof/>
            </w:rPr>
          </w:pPr>
          <w:hyperlink w:anchor="_Toc472531404" w:history="1">
            <w:r w:rsidR="009E6FAF" w:rsidRPr="006D5FE8">
              <w:rPr>
                <w:rStyle w:val="Hyperlink"/>
                <w:noProof/>
              </w:rPr>
              <w:t>7.3</w:t>
            </w:r>
            <w:r w:rsidR="009E6FAF">
              <w:rPr>
                <w:rFonts w:eastAsiaTheme="minorEastAsia"/>
                <w:noProof/>
              </w:rPr>
              <w:tab/>
            </w:r>
            <w:r w:rsidR="009E6FAF" w:rsidRPr="006D5FE8">
              <w:rPr>
                <w:rStyle w:val="Hyperlink"/>
                <w:noProof/>
              </w:rPr>
              <w:t>Deliverables</w:t>
            </w:r>
            <w:r w:rsidR="009E6FAF">
              <w:rPr>
                <w:noProof/>
                <w:webHidden/>
              </w:rPr>
              <w:tab/>
            </w:r>
            <w:r w:rsidR="009E6FAF">
              <w:rPr>
                <w:noProof/>
                <w:webHidden/>
              </w:rPr>
              <w:fldChar w:fldCharType="begin"/>
            </w:r>
            <w:r w:rsidR="009E6FAF">
              <w:rPr>
                <w:noProof/>
                <w:webHidden/>
              </w:rPr>
              <w:instrText xml:space="preserve"> PAGEREF _Toc472531404 \h </w:instrText>
            </w:r>
            <w:r w:rsidR="009E6FAF">
              <w:rPr>
                <w:noProof/>
                <w:webHidden/>
              </w:rPr>
            </w:r>
            <w:r w:rsidR="009E6FAF">
              <w:rPr>
                <w:noProof/>
                <w:webHidden/>
              </w:rPr>
              <w:fldChar w:fldCharType="separate"/>
            </w:r>
            <w:r w:rsidR="00743B0B">
              <w:rPr>
                <w:noProof/>
                <w:webHidden/>
              </w:rPr>
              <w:t>31</w:t>
            </w:r>
            <w:r w:rsidR="009E6FAF">
              <w:rPr>
                <w:noProof/>
                <w:webHidden/>
              </w:rPr>
              <w:fldChar w:fldCharType="end"/>
            </w:r>
          </w:hyperlink>
        </w:p>
        <w:p w14:paraId="0489C12B" w14:textId="1A73B15A" w:rsidR="009E6FAF" w:rsidRDefault="008F4E80">
          <w:pPr>
            <w:pStyle w:val="TOC2"/>
            <w:tabs>
              <w:tab w:val="left" w:pos="880"/>
              <w:tab w:val="right" w:leader="dot" w:pos="9350"/>
            </w:tabs>
            <w:rPr>
              <w:rFonts w:eastAsiaTheme="minorEastAsia"/>
              <w:noProof/>
            </w:rPr>
          </w:pPr>
          <w:hyperlink w:anchor="_Toc472531405" w:history="1">
            <w:r w:rsidR="009E6FAF" w:rsidRPr="006D5FE8">
              <w:rPr>
                <w:rStyle w:val="Hyperlink"/>
                <w:noProof/>
              </w:rPr>
              <w:t>7.4</w:t>
            </w:r>
            <w:r w:rsidR="009E6FAF">
              <w:rPr>
                <w:rFonts w:eastAsiaTheme="minorEastAsia"/>
                <w:noProof/>
              </w:rPr>
              <w:tab/>
            </w:r>
            <w:r w:rsidR="009E6FAF" w:rsidRPr="006D5FE8">
              <w:rPr>
                <w:rStyle w:val="Hyperlink"/>
                <w:noProof/>
              </w:rPr>
              <w:t>Dependencies</w:t>
            </w:r>
            <w:r w:rsidR="009E6FAF">
              <w:rPr>
                <w:noProof/>
                <w:webHidden/>
              </w:rPr>
              <w:tab/>
            </w:r>
            <w:r w:rsidR="009E6FAF">
              <w:rPr>
                <w:noProof/>
                <w:webHidden/>
              </w:rPr>
              <w:fldChar w:fldCharType="begin"/>
            </w:r>
            <w:r w:rsidR="009E6FAF">
              <w:rPr>
                <w:noProof/>
                <w:webHidden/>
              </w:rPr>
              <w:instrText xml:space="preserve"> PAGEREF _Toc472531405 \h </w:instrText>
            </w:r>
            <w:r w:rsidR="009E6FAF">
              <w:rPr>
                <w:noProof/>
                <w:webHidden/>
              </w:rPr>
            </w:r>
            <w:r w:rsidR="009E6FAF">
              <w:rPr>
                <w:noProof/>
                <w:webHidden/>
              </w:rPr>
              <w:fldChar w:fldCharType="separate"/>
            </w:r>
            <w:r w:rsidR="00743B0B">
              <w:rPr>
                <w:noProof/>
                <w:webHidden/>
              </w:rPr>
              <w:t>32</w:t>
            </w:r>
            <w:r w:rsidR="009E6FAF">
              <w:rPr>
                <w:noProof/>
                <w:webHidden/>
              </w:rPr>
              <w:fldChar w:fldCharType="end"/>
            </w:r>
          </w:hyperlink>
        </w:p>
        <w:p w14:paraId="33C44DA3" w14:textId="175EAE73" w:rsidR="009E6FAF" w:rsidRDefault="008F4E80">
          <w:pPr>
            <w:pStyle w:val="TOC2"/>
            <w:tabs>
              <w:tab w:val="left" w:pos="880"/>
              <w:tab w:val="right" w:leader="dot" w:pos="9350"/>
            </w:tabs>
            <w:rPr>
              <w:rFonts w:eastAsiaTheme="minorEastAsia"/>
              <w:noProof/>
            </w:rPr>
          </w:pPr>
          <w:hyperlink w:anchor="_Toc472531406" w:history="1">
            <w:r w:rsidR="009E6FAF" w:rsidRPr="006D5FE8">
              <w:rPr>
                <w:rStyle w:val="Hyperlink"/>
                <w:noProof/>
              </w:rPr>
              <w:t>7.5</w:t>
            </w:r>
            <w:r w:rsidR="009E6FAF">
              <w:rPr>
                <w:rFonts w:eastAsiaTheme="minorEastAsia"/>
                <w:noProof/>
              </w:rPr>
              <w:tab/>
            </w:r>
            <w:r w:rsidR="009E6FAF" w:rsidRPr="006D5FE8">
              <w:rPr>
                <w:rStyle w:val="Hyperlink"/>
                <w:noProof/>
              </w:rPr>
              <w:t>Ground Resource Test Schedule Plan</w:t>
            </w:r>
            <w:r w:rsidR="009E6FAF">
              <w:rPr>
                <w:noProof/>
                <w:webHidden/>
              </w:rPr>
              <w:tab/>
            </w:r>
            <w:r w:rsidR="009E6FAF">
              <w:rPr>
                <w:noProof/>
                <w:webHidden/>
              </w:rPr>
              <w:fldChar w:fldCharType="begin"/>
            </w:r>
            <w:r w:rsidR="009E6FAF">
              <w:rPr>
                <w:noProof/>
                <w:webHidden/>
              </w:rPr>
              <w:instrText xml:space="preserve"> PAGEREF _Toc472531406 \h </w:instrText>
            </w:r>
            <w:r w:rsidR="009E6FAF">
              <w:rPr>
                <w:noProof/>
                <w:webHidden/>
              </w:rPr>
            </w:r>
            <w:r w:rsidR="009E6FAF">
              <w:rPr>
                <w:noProof/>
                <w:webHidden/>
              </w:rPr>
              <w:fldChar w:fldCharType="separate"/>
            </w:r>
            <w:r w:rsidR="00743B0B">
              <w:rPr>
                <w:noProof/>
                <w:webHidden/>
              </w:rPr>
              <w:t>32</w:t>
            </w:r>
            <w:r w:rsidR="009E6FAF">
              <w:rPr>
                <w:noProof/>
                <w:webHidden/>
              </w:rPr>
              <w:fldChar w:fldCharType="end"/>
            </w:r>
          </w:hyperlink>
        </w:p>
        <w:p w14:paraId="0CE336D7" w14:textId="77B8C63B" w:rsidR="009E6FAF" w:rsidRDefault="008F4E80">
          <w:pPr>
            <w:pStyle w:val="TOC2"/>
            <w:tabs>
              <w:tab w:val="left" w:pos="880"/>
              <w:tab w:val="right" w:leader="dot" w:pos="9350"/>
            </w:tabs>
            <w:rPr>
              <w:rFonts w:eastAsiaTheme="minorEastAsia"/>
              <w:noProof/>
            </w:rPr>
          </w:pPr>
          <w:hyperlink w:anchor="_Toc472531407" w:history="1">
            <w:r w:rsidR="009E6FAF" w:rsidRPr="006D5FE8">
              <w:rPr>
                <w:rStyle w:val="Hyperlink"/>
                <w:noProof/>
              </w:rPr>
              <w:t>7.6</w:t>
            </w:r>
            <w:r w:rsidR="009E6FAF">
              <w:rPr>
                <w:rFonts w:eastAsiaTheme="minorEastAsia"/>
                <w:noProof/>
              </w:rPr>
              <w:tab/>
            </w:r>
            <w:r w:rsidR="009E6FAF" w:rsidRPr="006D5FE8">
              <w:rPr>
                <w:rStyle w:val="Hyperlink"/>
                <w:noProof/>
              </w:rPr>
              <w:t>On-Orbit Experiment Schedule Plan</w:t>
            </w:r>
            <w:r w:rsidR="009E6FAF">
              <w:rPr>
                <w:noProof/>
                <w:webHidden/>
              </w:rPr>
              <w:tab/>
            </w:r>
            <w:r w:rsidR="009E6FAF">
              <w:rPr>
                <w:noProof/>
                <w:webHidden/>
              </w:rPr>
              <w:fldChar w:fldCharType="begin"/>
            </w:r>
            <w:r w:rsidR="009E6FAF">
              <w:rPr>
                <w:noProof/>
                <w:webHidden/>
              </w:rPr>
              <w:instrText xml:space="preserve"> PAGEREF _Toc472531407 \h </w:instrText>
            </w:r>
            <w:r w:rsidR="009E6FAF">
              <w:rPr>
                <w:noProof/>
                <w:webHidden/>
              </w:rPr>
            </w:r>
            <w:r w:rsidR="009E6FAF">
              <w:rPr>
                <w:noProof/>
                <w:webHidden/>
              </w:rPr>
              <w:fldChar w:fldCharType="separate"/>
            </w:r>
            <w:r w:rsidR="00743B0B">
              <w:rPr>
                <w:noProof/>
                <w:webHidden/>
              </w:rPr>
              <w:t>32</w:t>
            </w:r>
            <w:r w:rsidR="009E6FAF">
              <w:rPr>
                <w:noProof/>
                <w:webHidden/>
              </w:rPr>
              <w:fldChar w:fldCharType="end"/>
            </w:r>
          </w:hyperlink>
        </w:p>
        <w:p w14:paraId="03BB9AAB" w14:textId="53D8549E" w:rsidR="009E6FAF" w:rsidRDefault="008F4E80">
          <w:pPr>
            <w:pStyle w:val="TOC1"/>
            <w:tabs>
              <w:tab w:val="left" w:pos="440"/>
              <w:tab w:val="right" w:leader="dot" w:pos="9350"/>
            </w:tabs>
            <w:rPr>
              <w:rFonts w:eastAsiaTheme="minorEastAsia"/>
              <w:noProof/>
            </w:rPr>
          </w:pPr>
          <w:hyperlink w:anchor="_Toc472531408" w:history="1">
            <w:r w:rsidR="009E6FAF" w:rsidRPr="006D5FE8">
              <w:rPr>
                <w:rStyle w:val="Hyperlink"/>
                <w:noProof/>
              </w:rPr>
              <w:t>8</w:t>
            </w:r>
            <w:r w:rsidR="009E6FAF">
              <w:rPr>
                <w:rFonts w:eastAsiaTheme="minorEastAsia"/>
                <w:noProof/>
              </w:rPr>
              <w:tab/>
            </w:r>
            <w:r w:rsidR="009E6FAF" w:rsidRPr="006D5FE8">
              <w:rPr>
                <w:rStyle w:val="Hyperlink"/>
                <w:noProof/>
              </w:rPr>
              <w:t>Experiment approach by phase</w:t>
            </w:r>
            <w:r w:rsidR="009E6FAF">
              <w:rPr>
                <w:noProof/>
                <w:webHidden/>
              </w:rPr>
              <w:tab/>
            </w:r>
            <w:r w:rsidR="009E6FAF">
              <w:rPr>
                <w:noProof/>
                <w:webHidden/>
              </w:rPr>
              <w:fldChar w:fldCharType="begin"/>
            </w:r>
            <w:r w:rsidR="009E6FAF">
              <w:rPr>
                <w:noProof/>
                <w:webHidden/>
              </w:rPr>
              <w:instrText xml:space="preserve"> PAGEREF _Toc472531408 \h </w:instrText>
            </w:r>
            <w:r w:rsidR="009E6FAF">
              <w:rPr>
                <w:noProof/>
                <w:webHidden/>
              </w:rPr>
            </w:r>
            <w:r w:rsidR="009E6FAF">
              <w:rPr>
                <w:noProof/>
                <w:webHidden/>
              </w:rPr>
              <w:fldChar w:fldCharType="separate"/>
            </w:r>
            <w:r w:rsidR="00743B0B">
              <w:rPr>
                <w:noProof/>
                <w:webHidden/>
              </w:rPr>
              <w:t>33</w:t>
            </w:r>
            <w:r w:rsidR="009E6FAF">
              <w:rPr>
                <w:noProof/>
                <w:webHidden/>
              </w:rPr>
              <w:fldChar w:fldCharType="end"/>
            </w:r>
          </w:hyperlink>
        </w:p>
        <w:p w14:paraId="4F294D50" w14:textId="1A799261" w:rsidR="009E6FAF" w:rsidRDefault="008F4E80">
          <w:pPr>
            <w:pStyle w:val="TOC2"/>
            <w:tabs>
              <w:tab w:val="left" w:pos="880"/>
              <w:tab w:val="right" w:leader="dot" w:pos="9350"/>
            </w:tabs>
            <w:rPr>
              <w:rFonts w:eastAsiaTheme="minorEastAsia"/>
              <w:noProof/>
            </w:rPr>
          </w:pPr>
          <w:hyperlink w:anchor="_Toc472531409" w:history="1">
            <w:r w:rsidR="009E6FAF" w:rsidRPr="006D5FE8">
              <w:rPr>
                <w:rStyle w:val="Hyperlink"/>
                <w:noProof/>
              </w:rPr>
              <w:t>8.1</w:t>
            </w:r>
            <w:r w:rsidR="009E6FAF">
              <w:rPr>
                <w:rFonts w:eastAsiaTheme="minorEastAsia"/>
                <w:noProof/>
              </w:rPr>
              <w:tab/>
            </w:r>
            <w:r w:rsidR="009E6FAF" w:rsidRPr="006D5FE8">
              <w:rPr>
                <w:rStyle w:val="Hyperlink"/>
                <w:noProof/>
              </w:rPr>
              <w:t>Development and Test Approach</w:t>
            </w:r>
            <w:r w:rsidR="009E6FAF">
              <w:rPr>
                <w:noProof/>
                <w:webHidden/>
              </w:rPr>
              <w:tab/>
            </w:r>
            <w:r w:rsidR="009E6FAF">
              <w:rPr>
                <w:noProof/>
                <w:webHidden/>
              </w:rPr>
              <w:fldChar w:fldCharType="begin"/>
            </w:r>
            <w:r w:rsidR="009E6FAF">
              <w:rPr>
                <w:noProof/>
                <w:webHidden/>
              </w:rPr>
              <w:instrText xml:space="preserve"> PAGEREF _Toc472531409 \h </w:instrText>
            </w:r>
            <w:r w:rsidR="009E6FAF">
              <w:rPr>
                <w:noProof/>
                <w:webHidden/>
              </w:rPr>
            </w:r>
            <w:r w:rsidR="009E6FAF">
              <w:rPr>
                <w:noProof/>
                <w:webHidden/>
              </w:rPr>
              <w:fldChar w:fldCharType="separate"/>
            </w:r>
            <w:r w:rsidR="00743B0B">
              <w:rPr>
                <w:noProof/>
                <w:webHidden/>
              </w:rPr>
              <w:t>33</w:t>
            </w:r>
            <w:r w:rsidR="009E6FAF">
              <w:rPr>
                <w:noProof/>
                <w:webHidden/>
              </w:rPr>
              <w:fldChar w:fldCharType="end"/>
            </w:r>
          </w:hyperlink>
        </w:p>
        <w:p w14:paraId="7E87E2EE" w14:textId="76E50FA4" w:rsidR="009E6FAF" w:rsidRDefault="008F4E80">
          <w:pPr>
            <w:pStyle w:val="TOC3"/>
            <w:tabs>
              <w:tab w:val="left" w:pos="1320"/>
              <w:tab w:val="right" w:leader="dot" w:pos="9350"/>
            </w:tabs>
            <w:rPr>
              <w:rFonts w:eastAsiaTheme="minorEastAsia"/>
              <w:noProof/>
            </w:rPr>
          </w:pPr>
          <w:hyperlink w:anchor="_Toc472531410" w:history="1">
            <w:r w:rsidR="009E6FAF" w:rsidRPr="006D5FE8">
              <w:rPr>
                <w:rStyle w:val="Hyperlink"/>
                <w:noProof/>
              </w:rPr>
              <w:t>8.1.1</w:t>
            </w:r>
            <w:r w:rsidR="009E6FAF">
              <w:rPr>
                <w:rFonts w:eastAsiaTheme="minorEastAsia"/>
                <w:noProof/>
              </w:rPr>
              <w:tab/>
            </w:r>
            <w:r w:rsidR="009E6FAF" w:rsidRPr="006D5FE8">
              <w:rPr>
                <w:rStyle w:val="Hyperlink"/>
                <w:noProof/>
              </w:rPr>
              <w:t>Activity Description</w:t>
            </w:r>
            <w:r w:rsidR="009E6FAF">
              <w:rPr>
                <w:noProof/>
                <w:webHidden/>
              </w:rPr>
              <w:tab/>
            </w:r>
            <w:r w:rsidR="009E6FAF">
              <w:rPr>
                <w:noProof/>
                <w:webHidden/>
              </w:rPr>
              <w:fldChar w:fldCharType="begin"/>
            </w:r>
            <w:r w:rsidR="009E6FAF">
              <w:rPr>
                <w:noProof/>
                <w:webHidden/>
              </w:rPr>
              <w:instrText xml:space="preserve"> PAGEREF _Toc472531410 \h </w:instrText>
            </w:r>
            <w:r w:rsidR="009E6FAF">
              <w:rPr>
                <w:noProof/>
                <w:webHidden/>
              </w:rPr>
            </w:r>
            <w:r w:rsidR="009E6FAF">
              <w:rPr>
                <w:noProof/>
                <w:webHidden/>
              </w:rPr>
              <w:fldChar w:fldCharType="separate"/>
            </w:r>
            <w:r w:rsidR="00743B0B">
              <w:rPr>
                <w:noProof/>
                <w:webHidden/>
              </w:rPr>
              <w:t>33</w:t>
            </w:r>
            <w:r w:rsidR="009E6FAF">
              <w:rPr>
                <w:noProof/>
                <w:webHidden/>
              </w:rPr>
              <w:fldChar w:fldCharType="end"/>
            </w:r>
          </w:hyperlink>
        </w:p>
        <w:p w14:paraId="3E19C1BE" w14:textId="31EB1FDA" w:rsidR="009E6FAF" w:rsidRDefault="008F4E80">
          <w:pPr>
            <w:pStyle w:val="TOC3"/>
            <w:tabs>
              <w:tab w:val="left" w:pos="1320"/>
              <w:tab w:val="right" w:leader="dot" w:pos="9350"/>
            </w:tabs>
            <w:rPr>
              <w:rFonts w:eastAsiaTheme="minorEastAsia"/>
              <w:noProof/>
            </w:rPr>
          </w:pPr>
          <w:hyperlink w:anchor="_Toc472531411" w:history="1">
            <w:r w:rsidR="009E6FAF" w:rsidRPr="006D5FE8">
              <w:rPr>
                <w:rStyle w:val="Hyperlink"/>
                <w:noProof/>
              </w:rPr>
              <w:t>8.1.2</w:t>
            </w:r>
            <w:r w:rsidR="009E6FAF">
              <w:rPr>
                <w:rFonts w:eastAsiaTheme="minorEastAsia"/>
                <w:noProof/>
              </w:rPr>
              <w:tab/>
            </w:r>
            <w:r w:rsidR="009E6FAF" w:rsidRPr="006D5FE8">
              <w:rPr>
                <w:rStyle w:val="Hyperlink"/>
                <w:noProof/>
              </w:rPr>
              <w:t>Development and Test System Configuration</w:t>
            </w:r>
            <w:r w:rsidR="009E6FAF">
              <w:rPr>
                <w:noProof/>
                <w:webHidden/>
              </w:rPr>
              <w:tab/>
            </w:r>
            <w:r w:rsidR="009E6FAF">
              <w:rPr>
                <w:noProof/>
                <w:webHidden/>
              </w:rPr>
              <w:fldChar w:fldCharType="begin"/>
            </w:r>
            <w:r w:rsidR="009E6FAF">
              <w:rPr>
                <w:noProof/>
                <w:webHidden/>
              </w:rPr>
              <w:instrText xml:space="preserve"> PAGEREF _Toc472531411 \h </w:instrText>
            </w:r>
            <w:r w:rsidR="009E6FAF">
              <w:rPr>
                <w:noProof/>
                <w:webHidden/>
              </w:rPr>
            </w:r>
            <w:r w:rsidR="009E6FAF">
              <w:rPr>
                <w:noProof/>
                <w:webHidden/>
              </w:rPr>
              <w:fldChar w:fldCharType="separate"/>
            </w:r>
            <w:r w:rsidR="00743B0B">
              <w:rPr>
                <w:noProof/>
                <w:webHidden/>
              </w:rPr>
              <w:t>33</w:t>
            </w:r>
            <w:r w:rsidR="009E6FAF">
              <w:rPr>
                <w:noProof/>
                <w:webHidden/>
              </w:rPr>
              <w:fldChar w:fldCharType="end"/>
            </w:r>
          </w:hyperlink>
        </w:p>
        <w:p w14:paraId="7D2A6478" w14:textId="21CE95BB" w:rsidR="009E6FAF" w:rsidRDefault="008F4E80">
          <w:pPr>
            <w:pStyle w:val="TOC3"/>
            <w:tabs>
              <w:tab w:val="left" w:pos="1320"/>
              <w:tab w:val="right" w:leader="dot" w:pos="9350"/>
            </w:tabs>
            <w:rPr>
              <w:rFonts w:eastAsiaTheme="minorEastAsia"/>
              <w:noProof/>
            </w:rPr>
          </w:pPr>
          <w:hyperlink w:anchor="_Toc472531412" w:history="1">
            <w:r w:rsidR="009E6FAF" w:rsidRPr="006D5FE8">
              <w:rPr>
                <w:rStyle w:val="Hyperlink"/>
                <w:noProof/>
              </w:rPr>
              <w:t>8.1.3</w:t>
            </w:r>
            <w:r w:rsidR="009E6FAF">
              <w:rPr>
                <w:rFonts w:eastAsiaTheme="minorEastAsia"/>
                <w:noProof/>
              </w:rPr>
              <w:tab/>
            </w:r>
            <w:r w:rsidR="009E6FAF" w:rsidRPr="006D5FE8">
              <w:rPr>
                <w:rStyle w:val="Hyperlink"/>
                <w:noProof/>
              </w:rPr>
              <w:t>Resources Requested from ScaN Testbed</w:t>
            </w:r>
            <w:r w:rsidR="009E6FAF">
              <w:rPr>
                <w:noProof/>
                <w:webHidden/>
              </w:rPr>
              <w:tab/>
            </w:r>
            <w:r w:rsidR="009E6FAF">
              <w:rPr>
                <w:noProof/>
                <w:webHidden/>
              </w:rPr>
              <w:fldChar w:fldCharType="begin"/>
            </w:r>
            <w:r w:rsidR="009E6FAF">
              <w:rPr>
                <w:noProof/>
                <w:webHidden/>
              </w:rPr>
              <w:instrText xml:space="preserve"> PAGEREF _Toc472531412 \h </w:instrText>
            </w:r>
            <w:r w:rsidR="009E6FAF">
              <w:rPr>
                <w:noProof/>
                <w:webHidden/>
              </w:rPr>
            </w:r>
            <w:r w:rsidR="009E6FAF">
              <w:rPr>
                <w:noProof/>
                <w:webHidden/>
              </w:rPr>
              <w:fldChar w:fldCharType="separate"/>
            </w:r>
            <w:r w:rsidR="00743B0B">
              <w:rPr>
                <w:noProof/>
                <w:webHidden/>
              </w:rPr>
              <w:t>36</w:t>
            </w:r>
            <w:r w:rsidR="009E6FAF">
              <w:rPr>
                <w:noProof/>
                <w:webHidden/>
              </w:rPr>
              <w:fldChar w:fldCharType="end"/>
            </w:r>
          </w:hyperlink>
        </w:p>
        <w:p w14:paraId="5E5D569D" w14:textId="43A7E53B" w:rsidR="009E6FAF" w:rsidRDefault="008F4E80">
          <w:pPr>
            <w:pStyle w:val="TOC3"/>
            <w:tabs>
              <w:tab w:val="left" w:pos="1320"/>
              <w:tab w:val="right" w:leader="dot" w:pos="9350"/>
            </w:tabs>
            <w:rPr>
              <w:rFonts w:eastAsiaTheme="minorEastAsia"/>
              <w:noProof/>
            </w:rPr>
          </w:pPr>
          <w:hyperlink w:anchor="_Toc472531413" w:history="1">
            <w:r w:rsidR="009E6FAF" w:rsidRPr="006D5FE8">
              <w:rPr>
                <w:rStyle w:val="Hyperlink"/>
                <w:noProof/>
              </w:rPr>
              <w:t>8.1.4</w:t>
            </w:r>
            <w:r w:rsidR="009E6FAF">
              <w:rPr>
                <w:rFonts w:eastAsiaTheme="minorEastAsia"/>
                <w:noProof/>
              </w:rPr>
              <w:tab/>
            </w:r>
            <w:r w:rsidR="009E6FAF" w:rsidRPr="006D5FE8">
              <w:rPr>
                <w:rStyle w:val="Hyperlink"/>
                <w:noProof/>
              </w:rPr>
              <w:t>Equipment/Personnel Location</w:t>
            </w:r>
            <w:r w:rsidR="009E6FAF">
              <w:rPr>
                <w:noProof/>
                <w:webHidden/>
              </w:rPr>
              <w:tab/>
            </w:r>
            <w:r w:rsidR="009E6FAF">
              <w:rPr>
                <w:noProof/>
                <w:webHidden/>
              </w:rPr>
              <w:fldChar w:fldCharType="begin"/>
            </w:r>
            <w:r w:rsidR="009E6FAF">
              <w:rPr>
                <w:noProof/>
                <w:webHidden/>
              </w:rPr>
              <w:instrText xml:space="preserve"> PAGEREF _Toc472531413 \h </w:instrText>
            </w:r>
            <w:r w:rsidR="009E6FAF">
              <w:rPr>
                <w:noProof/>
                <w:webHidden/>
              </w:rPr>
            </w:r>
            <w:r w:rsidR="009E6FAF">
              <w:rPr>
                <w:noProof/>
                <w:webHidden/>
              </w:rPr>
              <w:fldChar w:fldCharType="separate"/>
            </w:r>
            <w:r w:rsidR="00743B0B">
              <w:rPr>
                <w:noProof/>
                <w:webHidden/>
              </w:rPr>
              <w:t>36</w:t>
            </w:r>
            <w:r w:rsidR="009E6FAF">
              <w:rPr>
                <w:noProof/>
                <w:webHidden/>
              </w:rPr>
              <w:fldChar w:fldCharType="end"/>
            </w:r>
          </w:hyperlink>
        </w:p>
        <w:p w14:paraId="3DD0AB2A" w14:textId="1A027382" w:rsidR="009E6FAF" w:rsidRDefault="008F4E80">
          <w:pPr>
            <w:pStyle w:val="TOC3"/>
            <w:tabs>
              <w:tab w:val="left" w:pos="1320"/>
              <w:tab w:val="right" w:leader="dot" w:pos="9350"/>
            </w:tabs>
            <w:rPr>
              <w:rFonts w:eastAsiaTheme="minorEastAsia"/>
              <w:noProof/>
            </w:rPr>
          </w:pPr>
          <w:hyperlink w:anchor="_Toc472531414" w:history="1">
            <w:r w:rsidR="009E6FAF" w:rsidRPr="006D5FE8">
              <w:rPr>
                <w:rStyle w:val="Hyperlink"/>
                <w:noProof/>
              </w:rPr>
              <w:t>8.1.5</w:t>
            </w:r>
            <w:r w:rsidR="009E6FAF">
              <w:rPr>
                <w:rFonts w:eastAsiaTheme="minorEastAsia"/>
                <w:noProof/>
              </w:rPr>
              <w:tab/>
            </w:r>
            <w:r w:rsidR="009E6FAF" w:rsidRPr="006D5FE8">
              <w:rPr>
                <w:rStyle w:val="Hyperlink"/>
                <w:noProof/>
              </w:rPr>
              <w:t>Schedule</w:t>
            </w:r>
            <w:r w:rsidR="009E6FAF">
              <w:rPr>
                <w:noProof/>
                <w:webHidden/>
              </w:rPr>
              <w:tab/>
            </w:r>
            <w:r w:rsidR="009E6FAF">
              <w:rPr>
                <w:noProof/>
                <w:webHidden/>
              </w:rPr>
              <w:fldChar w:fldCharType="begin"/>
            </w:r>
            <w:r w:rsidR="009E6FAF">
              <w:rPr>
                <w:noProof/>
                <w:webHidden/>
              </w:rPr>
              <w:instrText xml:space="preserve"> PAGEREF _Toc472531414 \h </w:instrText>
            </w:r>
            <w:r w:rsidR="009E6FAF">
              <w:rPr>
                <w:noProof/>
                <w:webHidden/>
              </w:rPr>
            </w:r>
            <w:r w:rsidR="009E6FAF">
              <w:rPr>
                <w:noProof/>
                <w:webHidden/>
              </w:rPr>
              <w:fldChar w:fldCharType="separate"/>
            </w:r>
            <w:r w:rsidR="00743B0B">
              <w:rPr>
                <w:noProof/>
                <w:webHidden/>
              </w:rPr>
              <w:t>37</w:t>
            </w:r>
            <w:r w:rsidR="009E6FAF">
              <w:rPr>
                <w:noProof/>
                <w:webHidden/>
              </w:rPr>
              <w:fldChar w:fldCharType="end"/>
            </w:r>
          </w:hyperlink>
        </w:p>
        <w:p w14:paraId="094333D7" w14:textId="44C7A8D4" w:rsidR="009E6FAF" w:rsidRDefault="008F4E80">
          <w:pPr>
            <w:pStyle w:val="TOC3"/>
            <w:tabs>
              <w:tab w:val="left" w:pos="1320"/>
              <w:tab w:val="right" w:leader="dot" w:pos="9350"/>
            </w:tabs>
            <w:rPr>
              <w:rFonts w:eastAsiaTheme="minorEastAsia"/>
              <w:noProof/>
            </w:rPr>
          </w:pPr>
          <w:hyperlink w:anchor="_Toc472531415" w:history="1">
            <w:r w:rsidR="009E6FAF" w:rsidRPr="006D5FE8">
              <w:rPr>
                <w:rStyle w:val="Hyperlink"/>
                <w:noProof/>
              </w:rPr>
              <w:t>8.1.6</w:t>
            </w:r>
            <w:r w:rsidR="009E6FAF">
              <w:rPr>
                <w:rFonts w:eastAsiaTheme="minorEastAsia"/>
                <w:noProof/>
              </w:rPr>
              <w:tab/>
            </w:r>
            <w:r w:rsidR="009E6FAF" w:rsidRPr="006D5FE8">
              <w:rPr>
                <w:rStyle w:val="Hyperlink"/>
                <w:noProof/>
              </w:rPr>
              <w:t>Software Plan Information</w:t>
            </w:r>
            <w:r w:rsidR="009E6FAF">
              <w:rPr>
                <w:noProof/>
                <w:webHidden/>
              </w:rPr>
              <w:tab/>
            </w:r>
            <w:r w:rsidR="009E6FAF">
              <w:rPr>
                <w:noProof/>
                <w:webHidden/>
              </w:rPr>
              <w:fldChar w:fldCharType="begin"/>
            </w:r>
            <w:r w:rsidR="009E6FAF">
              <w:rPr>
                <w:noProof/>
                <w:webHidden/>
              </w:rPr>
              <w:instrText xml:space="preserve"> PAGEREF _Toc472531415 \h </w:instrText>
            </w:r>
            <w:r w:rsidR="009E6FAF">
              <w:rPr>
                <w:noProof/>
                <w:webHidden/>
              </w:rPr>
            </w:r>
            <w:r w:rsidR="009E6FAF">
              <w:rPr>
                <w:noProof/>
                <w:webHidden/>
              </w:rPr>
              <w:fldChar w:fldCharType="separate"/>
            </w:r>
            <w:r w:rsidR="00743B0B">
              <w:rPr>
                <w:noProof/>
                <w:webHidden/>
              </w:rPr>
              <w:t>37</w:t>
            </w:r>
            <w:r w:rsidR="009E6FAF">
              <w:rPr>
                <w:noProof/>
                <w:webHidden/>
              </w:rPr>
              <w:fldChar w:fldCharType="end"/>
            </w:r>
          </w:hyperlink>
        </w:p>
        <w:p w14:paraId="722880D1" w14:textId="5B625D0E" w:rsidR="009E6FAF" w:rsidRDefault="008F4E80">
          <w:pPr>
            <w:pStyle w:val="TOC2"/>
            <w:tabs>
              <w:tab w:val="left" w:pos="880"/>
              <w:tab w:val="right" w:leader="dot" w:pos="9350"/>
            </w:tabs>
            <w:rPr>
              <w:rFonts w:eastAsiaTheme="minorEastAsia"/>
              <w:noProof/>
            </w:rPr>
          </w:pPr>
          <w:hyperlink w:anchor="_Toc472531416" w:history="1">
            <w:r w:rsidR="009E6FAF" w:rsidRPr="006D5FE8">
              <w:rPr>
                <w:rStyle w:val="Hyperlink"/>
                <w:noProof/>
              </w:rPr>
              <w:t>8.2</w:t>
            </w:r>
            <w:r w:rsidR="009E6FAF">
              <w:rPr>
                <w:rFonts w:eastAsiaTheme="minorEastAsia"/>
                <w:noProof/>
              </w:rPr>
              <w:tab/>
            </w:r>
            <w:r w:rsidR="009E6FAF" w:rsidRPr="006D5FE8">
              <w:rPr>
                <w:rStyle w:val="Hyperlink"/>
                <w:noProof/>
              </w:rPr>
              <w:t>Verification and Validation Approach</w:t>
            </w:r>
            <w:r w:rsidR="009E6FAF">
              <w:rPr>
                <w:noProof/>
                <w:webHidden/>
              </w:rPr>
              <w:tab/>
            </w:r>
            <w:r w:rsidR="009E6FAF">
              <w:rPr>
                <w:noProof/>
                <w:webHidden/>
              </w:rPr>
              <w:fldChar w:fldCharType="begin"/>
            </w:r>
            <w:r w:rsidR="009E6FAF">
              <w:rPr>
                <w:noProof/>
                <w:webHidden/>
              </w:rPr>
              <w:instrText xml:space="preserve"> PAGEREF _Toc472531416 \h </w:instrText>
            </w:r>
            <w:r w:rsidR="009E6FAF">
              <w:rPr>
                <w:noProof/>
                <w:webHidden/>
              </w:rPr>
            </w:r>
            <w:r w:rsidR="009E6FAF">
              <w:rPr>
                <w:noProof/>
                <w:webHidden/>
              </w:rPr>
              <w:fldChar w:fldCharType="separate"/>
            </w:r>
            <w:r w:rsidR="00743B0B">
              <w:rPr>
                <w:noProof/>
                <w:webHidden/>
              </w:rPr>
              <w:t>45</w:t>
            </w:r>
            <w:r w:rsidR="009E6FAF">
              <w:rPr>
                <w:noProof/>
                <w:webHidden/>
              </w:rPr>
              <w:fldChar w:fldCharType="end"/>
            </w:r>
          </w:hyperlink>
        </w:p>
        <w:p w14:paraId="16E2B73B" w14:textId="6AC17582" w:rsidR="009E6FAF" w:rsidRDefault="008F4E80">
          <w:pPr>
            <w:pStyle w:val="TOC3"/>
            <w:tabs>
              <w:tab w:val="left" w:pos="1320"/>
              <w:tab w:val="right" w:leader="dot" w:pos="9350"/>
            </w:tabs>
            <w:rPr>
              <w:rFonts w:eastAsiaTheme="minorEastAsia"/>
              <w:noProof/>
            </w:rPr>
          </w:pPr>
          <w:hyperlink w:anchor="_Toc472531417" w:history="1">
            <w:r w:rsidR="009E6FAF" w:rsidRPr="006D5FE8">
              <w:rPr>
                <w:rStyle w:val="Hyperlink"/>
                <w:noProof/>
              </w:rPr>
              <w:t>8.2.1</w:t>
            </w:r>
            <w:r w:rsidR="009E6FAF">
              <w:rPr>
                <w:rFonts w:eastAsiaTheme="minorEastAsia"/>
                <w:noProof/>
              </w:rPr>
              <w:tab/>
            </w:r>
            <w:r w:rsidR="009E6FAF" w:rsidRPr="006D5FE8">
              <w:rPr>
                <w:rStyle w:val="Hyperlink"/>
                <w:noProof/>
              </w:rPr>
              <w:t>Activity Description</w:t>
            </w:r>
            <w:r w:rsidR="009E6FAF">
              <w:rPr>
                <w:noProof/>
                <w:webHidden/>
              </w:rPr>
              <w:tab/>
            </w:r>
            <w:r w:rsidR="009E6FAF">
              <w:rPr>
                <w:noProof/>
                <w:webHidden/>
              </w:rPr>
              <w:fldChar w:fldCharType="begin"/>
            </w:r>
            <w:r w:rsidR="009E6FAF">
              <w:rPr>
                <w:noProof/>
                <w:webHidden/>
              </w:rPr>
              <w:instrText xml:space="preserve"> PAGEREF _Toc472531417 \h </w:instrText>
            </w:r>
            <w:r w:rsidR="009E6FAF">
              <w:rPr>
                <w:noProof/>
                <w:webHidden/>
              </w:rPr>
            </w:r>
            <w:r w:rsidR="009E6FAF">
              <w:rPr>
                <w:noProof/>
                <w:webHidden/>
              </w:rPr>
              <w:fldChar w:fldCharType="separate"/>
            </w:r>
            <w:r w:rsidR="00743B0B">
              <w:rPr>
                <w:noProof/>
                <w:webHidden/>
              </w:rPr>
              <w:t>45</w:t>
            </w:r>
            <w:r w:rsidR="009E6FAF">
              <w:rPr>
                <w:noProof/>
                <w:webHidden/>
              </w:rPr>
              <w:fldChar w:fldCharType="end"/>
            </w:r>
          </w:hyperlink>
        </w:p>
        <w:p w14:paraId="129C1C17" w14:textId="347E0728" w:rsidR="009E6FAF" w:rsidRDefault="008F4E80">
          <w:pPr>
            <w:pStyle w:val="TOC3"/>
            <w:tabs>
              <w:tab w:val="left" w:pos="1320"/>
              <w:tab w:val="right" w:leader="dot" w:pos="9350"/>
            </w:tabs>
            <w:rPr>
              <w:rFonts w:eastAsiaTheme="minorEastAsia"/>
              <w:noProof/>
            </w:rPr>
          </w:pPr>
          <w:hyperlink w:anchor="_Toc472531418" w:history="1">
            <w:r w:rsidR="009E6FAF" w:rsidRPr="006D5FE8">
              <w:rPr>
                <w:rStyle w:val="Hyperlink"/>
                <w:noProof/>
              </w:rPr>
              <w:t>8.2.2</w:t>
            </w:r>
            <w:r w:rsidR="009E6FAF">
              <w:rPr>
                <w:rFonts w:eastAsiaTheme="minorEastAsia"/>
                <w:noProof/>
              </w:rPr>
              <w:tab/>
            </w:r>
            <w:r w:rsidR="009E6FAF" w:rsidRPr="006D5FE8">
              <w:rPr>
                <w:rStyle w:val="Hyperlink"/>
                <w:noProof/>
              </w:rPr>
              <w:t>V&amp;V System Configuration</w:t>
            </w:r>
            <w:r w:rsidR="009E6FAF">
              <w:rPr>
                <w:noProof/>
                <w:webHidden/>
              </w:rPr>
              <w:tab/>
            </w:r>
            <w:r w:rsidR="009E6FAF">
              <w:rPr>
                <w:noProof/>
                <w:webHidden/>
              </w:rPr>
              <w:fldChar w:fldCharType="begin"/>
            </w:r>
            <w:r w:rsidR="009E6FAF">
              <w:rPr>
                <w:noProof/>
                <w:webHidden/>
              </w:rPr>
              <w:instrText xml:space="preserve"> PAGEREF _Toc472531418 \h </w:instrText>
            </w:r>
            <w:r w:rsidR="009E6FAF">
              <w:rPr>
                <w:noProof/>
                <w:webHidden/>
              </w:rPr>
            </w:r>
            <w:r w:rsidR="009E6FAF">
              <w:rPr>
                <w:noProof/>
                <w:webHidden/>
              </w:rPr>
              <w:fldChar w:fldCharType="separate"/>
            </w:r>
            <w:r w:rsidR="00743B0B">
              <w:rPr>
                <w:noProof/>
                <w:webHidden/>
              </w:rPr>
              <w:t>46</w:t>
            </w:r>
            <w:r w:rsidR="009E6FAF">
              <w:rPr>
                <w:noProof/>
                <w:webHidden/>
              </w:rPr>
              <w:fldChar w:fldCharType="end"/>
            </w:r>
          </w:hyperlink>
        </w:p>
        <w:p w14:paraId="09EE670A" w14:textId="36FCD260" w:rsidR="009E6FAF" w:rsidRDefault="008F4E80">
          <w:pPr>
            <w:pStyle w:val="TOC3"/>
            <w:tabs>
              <w:tab w:val="left" w:pos="1320"/>
              <w:tab w:val="right" w:leader="dot" w:pos="9350"/>
            </w:tabs>
            <w:rPr>
              <w:rFonts w:eastAsiaTheme="minorEastAsia"/>
              <w:noProof/>
            </w:rPr>
          </w:pPr>
          <w:hyperlink w:anchor="_Toc472531419" w:history="1">
            <w:r w:rsidR="009E6FAF" w:rsidRPr="006D5FE8">
              <w:rPr>
                <w:rStyle w:val="Hyperlink"/>
                <w:noProof/>
              </w:rPr>
              <w:t>8.2.3</w:t>
            </w:r>
            <w:r w:rsidR="009E6FAF">
              <w:rPr>
                <w:rFonts w:eastAsiaTheme="minorEastAsia"/>
                <w:noProof/>
              </w:rPr>
              <w:tab/>
            </w:r>
            <w:r w:rsidR="009E6FAF" w:rsidRPr="006D5FE8">
              <w:rPr>
                <w:rStyle w:val="Hyperlink"/>
                <w:noProof/>
              </w:rPr>
              <w:t>Resources Requested from ScaN Testbed</w:t>
            </w:r>
            <w:r w:rsidR="009E6FAF">
              <w:rPr>
                <w:noProof/>
                <w:webHidden/>
              </w:rPr>
              <w:tab/>
            </w:r>
            <w:r w:rsidR="009E6FAF">
              <w:rPr>
                <w:noProof/>
                <w:webHidden/>
              </w:rPr>
              <w:fldChar w:fldCharType="begin"/>
            </w:r>
            <w:r w:rsidR="009E6FAF">
              <w:rPr>
                <w:noProof/>
                <w:webHidden/>
              </w:rPr>
              <w:instrText xml:space="preserve"> PAGEREF _Toc472531419 \h </w:instrText>
            </w:r>
            <w:r w:rsidR="009E6FAF">
              <w:rPr>
                <w:noProof/>
                <w:webHidden/>
              </w:rPr>
            </w:r>
            <w:r w:rsidR="009E6FAF">
              <w:rPr>
                <w:noProof/>
                <w:webHidden/>
              </w:rPr>
              <w:fldChar w:fldCharType="separate"/>
            </w:r>
            <w:r w:rsidR="00743B0B">
              <w:rPr>
                <w:noProof/>
                <w:webHidden/>
              </w:rPr>
              <w:t>46</w:t>
            </w:r>
            <w:r w:rsidR="009E6FAF">
              <w:rPr>
                <w:noProof/>
                <w:webHidden/>
              </w:rPr>
              <w:fldChar w:fldCharType="end"/>
            </w:r>
          </w:hyperlink>
        </w:p>
        <w:p w14:paraId="19F3A574" w14:textId="002F6FC7" w:rsidR="009E6FAF" w:rsidRDefault="008F4E80">
          <w:pPr>
            <w:pStyle w:val="TOC3"/>
            <w:tabs>
              <w:tab w:val="left" w:pos="1320"/>
              <w:tab w:val="right" w:leader="dot" w:pos="9350"/>
            </w:tabs>
            <w:rPr>
              <w:rFonts w:eastAsiaTheme="minorEastAsia"/>
              <w:noProof/>
            </w:rPr>
          </w:pPr>
          <w:hyperlink w:anchor="_Toc472531420" w:history="1">
            <w:r w:rsidR="009E6FAF" w:rsidRPr="006D5FE8">
              <w:rPr>
                <w:rStyle w:val="Hyperlink"/>
                <w:noProof/>
              </w:rPr>
              <w:t>8.2.4</w:t>
            </w:r>
            <w:r w:rsidR="009E6FAF">
              <w:rPr>
                <w:rFonts w:eastAsiaTheme="minorEastAsia"/>
                <w:noProof/>
              </w:rPr>
              <w:tab/>
            </w:r>
            <w:r w:rsidR="009E6FAF" w:rsidRPr="006D5FE8">
              <w:rPr>
                <w:rStyle w:val="Hyperlink"/>
                <w:noProof/>
              </w:rPr>
              <w:t>Equipment/Personnel Location</w:t>
            </w:r>
            <w:r w:rsidR="009E6FAF">
              <w:rPr>
                <w:noProof/>
                <w:webHidden/>
              </w:rPr>
              <w:tab/>
            </w:r>
            <w:r w:rsidR="009E6FAF">
              <w:rPr>
                <w:noProof/>
                <w:webHidden/>
              </w:rPr>
              <w:fldChar w:fldCharType="begin"/>
            </w:r>
            <w:r w:rsidR="009E6FAF">
              <w:rPr>
                <w:noProof/>
                <w:webHidden/>
              </w:rPr>
              <w:instrText xml:space="preserve"> PAGEREF _Toc472531420 \h </w:instrText>
            </w:r>
            <w:r w:rsidR="009E6FAF">
              <w:rPr>
                <w:noProof/>
                <w:webHidden/>
              </w:rPr>
            </w:r>
            <w:r w:rsidR="009E6FAF">
              <w:rPr>
                <w:noProof/>
                <w:webHidden/>
              </w:rPr>
              <w:fldChar w:fldCharType="separate"/>
            </w:r>
            <w:r w:rsidR="00743B0B">
              <w:rPr>
                <w:noProof/>
                <w:webHidden/>
              </w:rPr>
              <w:t>46</w:t>
            </w:r>
            <w:r w:rsidR="009E6FAF">
              <w:rPr>
                <w:noProof/>
                <w:webHidden/>
              </w:rPr>
              <w:fldChar w:fldCharType="end"/>
            </w:r>
          </w:hyperlink>
        </w:p>
        <w:p w14:paraId="331F1D2C" w14:textId="44860F80" w:rsidR="009E6FAF" w:rsidRDefault="008F4E80">
          <w:pPr>
            <w:pStyle w:val="TOC3"/>
            <w:tabs>
              <w:tab w:val="left" w:pos="1320"/>
              <w:tab w:val="right" w:leader="dot" w:pos="9350"/>
            </w:tabs>
            <w:rPr>
              <w:rFonts w:eastAsiaTheme="minorEastAsia"/>
              <w:noProof/>
            </w:rPr>
          </w:pPr>
          <w:hyperlink w:anchor="_Toc472531421" w:history="1">
            <w:r w:rsidR="009E6FAF" w:rsidRPr="006D5FE8">
              <w:rPr>
                <w:rStyle w:val="Hyperlink"/>
                <w:noProof/>
              </w:rPr>
              <w:t>8.2.5</w:t>
            </w:r>
            <w:r w:rsidR="009E6FAF">
              <w:rPr>
                <w:rFonts w:eastAsiaTheme="minorEastAsia"/>
                <w:noProof/>
              </w:rPr>
              <w:tab/>
            </w:r>
            <w:r w:rsidR="009E6FAF" w:rsidRPr="006D5FE8">
              <w:rPr>
                <w:rStyle w:val="Hyperlink"/>
                <w:noProof/>
              </w:rPr>
              <w:t>Schedule</w:t>
            </w:r>
            <w:r w:rsidR="009E6FAF">
              <w:rPr>
                <w:noProof/>
                <w:webHidden/>
              </w:rPr>
              <w:tab/>
            </w:r>
            <w:r w:rsidR="009E6FAF">
              <w:rPr>
                <w:noProof/>
                <w:webHidden/>
              </w:rPr>
              <w:fldChar w:fldCharType="begin"/>
            </w:r>
            <w:r w:rsidR="009E6FAF">
              <w:rPr>
                <w:noProof/>
                <w:webHidden/>
              </w:rPr>
              <w:instrText xml:space="preserve"> PAGEREF _Toc472531421 \h </w:instrText>
            </w:r>
            <w:r w:rsidR="009E6FAF">
              <w:rPr>
                <w:noProof/>
                <w:webHidden/>
              </w:rPr>
            </w:r>
            <w:r w:rsidR="009E6FAF">
              <w:rPr>
                <w:noProof/>
                <w:webHidden/>
              </w:rPr>
              <w:fldChar w:fldCharType="separate"/>
            </w:r>
            <w:r w:rsidR="00743B0B">
              <w:rPr>
                <w:noProof/>
                <w:webHidden/>
              </w:rPr>
              <w:t>46</w:t>
            </w:r>
            <w:r w:rsidR="009E6FAF">
              <w:rPr>
                <w:noProof/>
                <w:webHidden/>
              </w:rPr>
              <w:fldChar w:fldCharType="end"/>
            </w:r>
          </w:hyperlink>
        </w:p>
        <w:p w14:paraId="4BAEE625" w14:textId="2BD4A637" w:rsidR="009E6FAF" w:rsidRDefault="008F4E80">
          <w:pPr>
            <w:pStyle w:val="TOC3"/>
            <w:tabs>
              <w:tab w:val="left" w:pos="1320"/>
              <w:tab w:val="right" w:leader="dot" w:pos="9350"/>
            </w:tabs>
            <w:rPr>
              <w:rFonts w:eastAsiaTheme="minorEastAsia"/>
              <w:noProof/>
            </w:rPr>
          </w:pPr>
          <w:hyperlink w:anchor="_Toc472531422" w:history="1">
            <w:r w:rsidR="009E6FAF" w:rsidRPr="006D5FE8">
              <w:rPr>
                <w:rStyle w:val="Hyperlink"/>
                <w:noProof/>
              </w:rPr>
              <w:t>8.2.6</w:t>
            </w:r>
            <w:r w:rsidR="009E6FAF">
              <w:rPr>
                <w:rFonts w:eastAsiaTheme="minorEastAsia"/>
                <w:noProof/>
              </w:rPr>
              <w:tab/>
            </w:r>
            <w:r w:rsidR="009E6FAF" w:rsidRPr="006D5FE8">
              <w:rPr>
                <w:rStyle w:val="Hyperlink"/>
                <w:noProof/>
              </w:rPr>
              <w:t>Software Plan Information</w:t>
            </w:r>
            <w:r w:rsidR="009E6FAF">
              <w:rPr>
                <w:noProof/>
                <w:webHidden/>
              </w:rPr>
              <w:tab/>
            </w:r>
            <w:r w:rsidR="009E6FAF">
              <w:rPr>
                <w:noProof/>
                <w:webHidden/>
              </w:rPr>
              <w:fldChar w:fldCharType="begin"/>
            </w:r>
            <w:r w:rsidR="009E6FAF">
              <w:rPr>
                <w:noProof/>
                <w:webHidden/>
              </w:rPr>
              <w:instrText xml:space="preserve"> PAGEREF _Toc472531422 \h </w:instrText>
            </w:r>
            <w:r w:rsidR="009E6FAF">
              <w:rPr>
                <w:noProof/>
                <w:webHidden/>
              </w:rPr>
            </w:r>
            <w:r w:rsidR="009E6FAF">
              <w:rPr>
                <w:noProof/>
                <w:webHidden/>
              </w:rPr>
              <w:fldChar w:fldCharType="separate"/>
            </w:r>
            <w:r w:rsidR="00743B0B">
              <w:rPr>
                <w:noProof/>
                <w:webHidden/>
              </w:rPr>
              <w:t>46</w:t>
            </w:r>
            <w:r w:rsidR="009E6FAF">
              <w:rPr>
                <w:noProof/>
                <w:webHidden/>
              </w:rPr>
              <w:fldChar w:fldCharType="end"/>
            </w:r>
          </w:hyperlink>
        </w:p>
        <w:p w14:paraId="0FBFE605" w14:textId="511DF080" w:rsidR="009E6FAF" w:rsidRDefault="008F4E80">
          <w:pPr>
            <w:pStyle w:val="TOC2"/>
            <w:tabs>
              <w:tab w:val="left" w:pos="880"/>
              <w:tab w:val="right" w:leader="dot" w:pos="9350"/>
            </w:tabs>
            <w:rPr>
              <w:rFonts w:eastAsiaTheme="minorEastAsia"/>
              <w:noProof/>
            </w:rPr>
          </w:pPr>
          <w:hyperlink w:anchor="_Toc472531423" w:history="1">
            <w:r w:rsidR="009E6FAF" w:rsidRPr="006D5FE8">
              <w:rPr>
                <w:rStyle w:val="Hyperlink"/>
                <w:noProof/>
              </w:rPr>
              <w:t>8.3</w:t>
            </w:r>
            <w:r w:rsidR="009E6FAF">
              <w:rPr>
                <w:rFonts w:eastAsiaTheme="minorEastAsia"/>
                <w:noProof/>
              </w:rPr>
              <w:tab/>
            </w:r>
            <w:r w:rsidR="009E6FAF" w:rsidRPr="006D5FE8">
              <w:rPr>
                <w:rStyle w:val="Hyperlink"/>
                <w:noProof/>
              </w:rPr>
              <w:t>On-orbit Operations Approach</w:t>
            </w:r>
            <w:r w:rsidR="009E6FAF">
              <w:rPr>
                <w:noProof/>
                <w:webHidden/>
              </w:rPr>
              <w:tab/>
            </w:r>
            <w:r w:rsidR="009E6FAF">
              <w:rPr>
                <w:noProof/>
                <w:webHidden/>
              </w:rPr>
              <w:fldChar w:fldCharType="begin"/>
            </w:r>
            <w:r w:rsidR="009E6FAF">
              <w:rPr>
                <w:noProof/>
                <w:webHidden/>
              </w:rPr>
              <w:instrText xml:space="preserve"> PAGEREF _Toc472531423 \h </w:instrText>
            </w:r>
            <w:r w:rsidR="009E6FAF">
              <w:rPr>
                <w:noProof/>
                <w:webHidden/>
              </w:rPr>
            </w:r>
            <w:r w:rsidR="009E6FAF">
              <w:rPr>
                <w:noProof/>
                <w:webHidden/>
              </w:rPr>
              <w:fldChar w:fldCharType="separate"/>
            </w:r>
            <w:r w:rsidR="00743B0B">
              <w:rPr>
                <w:noProof/>
                <w:webHidden/>
              </w:rPr>
              <w:t>47</w:t>
            </w:r>
            <w:r w:rsidR="009E6FAF">
              <w:rPr>
                <w:noProof/>
                <w:webHidden/>
              </w:rPr>
              <w:fldChar w:fldCharType="end"/>
            </w:r>
          </w:hyperlink>
        </w:p>
        <w:p w14:paraId="4FE819B8" w14:textId="144494C2" w:rsidR="009E6FAF" w:rsidRDefault="008F4E80">
          <w:pPr>
            <w:pStyle w:val="TOC3"/>
            <w:tabs>
              <w:tab w:val="left" w:pos="1320"/>
              <w:tab w:val="right" w:leader="dot" w:pos="9350"/>
            </w:tabs>
            <w:rPr>
              <w:rFonts w:eastAsiaTheme="minorEastAsia"/>
              <w:noProof/>
            </w:rPr>
          </w:pPr>
          <w:hyperlink w:anchor="_Toc472531424" w:history="1">
            <w:r w:rsidR="009E6FAF" w:rsidRPr="006D5FE8">
              <w:rPr>
                <w:rStyle w:val="Hyperlink"/>
                <w:noProof/>
              </w:rPr>
              <w:t>8.3.1</w:t>
            </w:r>
            <w:r w:rsidR="009E6FAF">
              <w:rPr>
                <w:rFonts w:eastAsiaTheme="minorEastAsia"/>
                <w:noProof/>
              </w:rPr>
              <w:tab/>
            </w:r>
            <w:r w:rsidR="009E6FAF" w:rsidRPr="006D5FE8">
              <w:rPr>
                <w:rStyle w:val="Hyperlink"/>
                <w:noProof/>
              </w:rPr>
              <w:t>Activity Description</w:t>
            </w:r>
            <w:r w:rsidR="009E6FAF">
              <w:rPr>
                <w:noProof/>
                <w:webHidden/>
              </w:rPr>
              <w:tab/>
            </w:r>
            <w:r w:rsidR="009E6FAF">
              <w:rPr>
                <w:noProof/>
                <w:webHidden/>
              </w:rPr>
              <w:fldChar w:fldCharType="begin"/>
            </w:r>
            <w:r w:rsidR="009E6FAF">
              <w:rPr>
                <w:noProof/>
                <w:webHidden/>
              </w:rPr>
              <w:instrText xml:space="preserve"> PAGEREF _Toc472531424 \h </w:instrText>
            </w:r>
            <w:r w:rsidR="009E6FAF">
              <w:rPr>
                <w:noProof/>
                <w:webHidden/>
              </w:rPr>
            </w:r>
            <w:r w:rsidR="009E6FAF">
              <w:rPr>
                <w:noProof/>
                <w:webHidden/>
              </w:rPr>
              <w:fldChar w:fldCharType="separate"/>
            </w:r>
            <w:r w:rsidR="00743B0B">
              <w:rPr>
                <w:noProof/>
                <w:webHidden/>
              </w:rPr>
              <w:t>47</w:t>
            </w:r>
            <w:r w:rsidR="009E6FAF">
              <w:rPr>
                <w:noProof/>
                <w:webHidden/>
              </w:rPr>
              <w:fldChar w:fldCharType="end"/>
            </w:r>
          </w:hyperlink>
        </w:p>
        <w:p w14:paraId="162F81C3" w14:textId="27613D27" w:rsidR="009E6FAF" w:rsidRDefault="008F4E80">
          <w:pPr>
            <w:pStyle w:val="TOC3"/>
            <w:tabs>
              <w:tab w:val="left" w:pos="1320"/>
              <w:tab w:val="right" w:leader="dot" w:pos="9350"/>
            </w:tabs>
            <w:rPr>
              <w:rFonts w:eastAsiaTheme="minorEastAsia"/>
              <w:noProof/>
            </w:rPr>
          </w:pPr>
          <w:hyperlink w:anchor="_Toc472531425" w:history="1">
            <w:r w:rsidR="009E6FAF" w:rsidRPr="006D5FE8">
              <w:rPr>
                <w:rStyle w:val="Hyperlink"/>
                <w:noProof/>
              </w:rPr>
              <w:t>8.3.2</w:t>
            </w:r>
            <w:r w:rsidR="009E6FAF">
              <w:rPr>
                <w:rFonts w:eastAsiaTheme="minorEastAsia"/>
                <w:noProof/>
              </w:rPr>
              <w:tab/>
            </w:r>
            <w:r w:rsidR="009E6FAF" w:rsidRPr="006D5FE8">
              <w:rPr>
                <w:rStyle w:val="Hyperlink"/>
                <w:noProof/>
              </w:rPr>
              <w:t>On-Orbit System Configuration</w:t>
            </w:r>
            <w:r w:rsidR="009E6FAF">
              <w:rPr>
                <w:noProof/>
                <w:webHidden/>
              </w:rPr>
              <w:tab/>
            </w:r>
            <w:r w:rsidR="009E6FAF">
              <w:rPr>
                <w:noProof/>
                <w:webHidden/>
              </w:rPr>
              <w:fldChar w:fldCharType="begin"/>
            </w:r>
            <w:r w:rsidR="009E6FAF">
              <w:rPr>
                <w:noProof/>
                <w:webHidden/>
              </w:rPr>
              <w:instrText xml:space="preserve"> PAGEREF _Toc472531425 \h </w:instrText>
            </w:r>
            <w:r w:rsidR="009E6FAF">
              <w:rPr>
                <w:noProof/>
                <w:webHidden/>
              </w:rPr>
            </w:r>
            <w:r w:rsidR="009E6FAF">
              <w:rPr>
                <w:noProof/>
                <w:webHidden/>
              </w:rPr>
              <w:fldChar w:fldCharType="separate"/>
            </w:r>
            <w:r w:rsidR="00743B0B">
              <w:rPr>
                <w:noProof/>
                <w:webHidden/>
              </w:rPr>
              <w:t>47</w:t>
            </w:r>
            <w:r w:rsidR="009E6FAF">
              <w:rPr>
                <w:noProof/>
                <w:webHidden/>
              </w:rPr>
              <w:fldChar w:fldCharType="end"/>
            </w:r>
          </w:hyperlink>
        </w:p>
        <w:p w14:paraId="3791C81E" w14:textId="6F77AF77" w:rsidR="009E6FAF" w:rsidRDefault="008F4E80">
          <w:pPr>
            <w:pStyle w:val="TOC3"/>
            <w:tabs>
              <w:tab w:val="left" w:pos="1320"/>
              <w:tab w:val="right" w:leader="dot" w:pos="9350"/>
            </w:tabs>
            <w:rPr>
              <w:rFonts w:eastAsiaTheme="minorEastAsia"/>
              <w:noProof/>
            </w:rPr>
          </w:pPr>
          <w:hyperlink w:anchor="_Toc472531426" w:history="1">
            <w:r w:rsidR="009E6FAF" w:rsidRPr="006D5FE8">
              <w:rPr>
                <w:rStyle w:val="Hyperlink"/>
                <w:noProof/>
              </w:rPr>
              <w:t>8.3.3</w:t>
            </w:r>
            <w:r w:rsidR="009E6FAF">
              <w:rPr>
                <w:rFonts w:eastAsiaTheme="minorEastAsia"/>
                <w:noProof/>
              </w:rPr>
              <w:tab/>
            </w:r>
            <w:r w:rsidR="009E6FAF" w:rsidRPr="006D5FE8">
              <w:rPr>
                <w:rStyle w:val="Hyperlink"/>
                <w:noProof/>
              </w:rPr>
              <w:t>Resources Requested from ScaN Testbed</w:t>
            </w:r>
            <w:r w:rsidR="009E6FAF">
              <w:rPr>
                <w:noProof/>
                <w:webHidden/>
              </w:rPr>
              <w:tab/>
            </w:r>
            <w:r w:rsidR="009E6FAF">
              <w:rPr>
                <w:noProof/>
                <w:webHidden/>
              </w:rPr>
              <w:fldChar w:fldCharType="begin"/>
            </w:r>
            <w:r w:rsidR="009E6FAF">
              <w:rPr>
                <w:noProof/>
                <w:webHidden/>
              </w:rPr>
              <w:instrText xml:space="preserve"> PAGEREF _Toc472531426 \h </w:instrText>
            </w:r>
            <w:r w:rsidR="009E6FAF">
              <w:rPr>
                <w:noProof/>
                <w:webHidden/>
              </w:rPr>
            </w:r>
            <w:r w:rsidR="009E6FAF">
              <w:rPr>
                <w:noProof/>
                <w:webHidden/>
              </w:rPr>
              <w:fldChar w:fldCharType="separate"/>
            </w:r>
            <w:r w:rsidR="00743B0B">
              <w:rPr>
                <w:noProof/>
                <w:webHidden/>
              </w:rPr>
              <w:t>47</w:t>
            </w:r>
            <w:r w:rsidR="009E6FAF">
              <w:rPr>
                <w:noProof/>
                <w:webHidden/>
              </w:rPr>
              <w:fldChar w:fldCharType="end"/>
            </w:r>
          </w:hyperlink>
        </w:p>
        <w:p w14:paraId="6EB6FC2A" w14:textId="796B0F77" w:rsidR="009E6FAF" w:rsidRDefault="008F4E80">
          <w:pPr>
            <w:pStyle w:val="TOC3"/>
            <w:tabs>
              <w:tab w:val="left" w:pos="1320"/>
              <w:tab w:val="right" w:leader="dot" w:pos="9350"/>
            </w:tabs>
            <w:rPr>
              <w:rFonts w:eastAsiaTheme="minorEastAsia"/>
              <w:noProof/>
            </w:rPr>
          </w:pPr>
          <w:hyperlink w:anchor="_Toc472531427" w:history="1">
            <w:r w:rsidR="009E6FAF" w:rsidRPr="006D5FE8">
              <w:rPr>
                <w:rStyle w:val="Hyperlink"/>
                <w:noProof/>
              </w:rPr>
              <w:t>8.3.4</w:t>
            </w:r>
            <w:r w:rsidR="009E6FAF">
              <w:rPr>
                <w:rFonts w:eastAsiaTheme="minorEastAsia"/>
                <w:noProof/>
              </w:rPr>
              <w:tab/>
            </w:r>
            <w:r w:rsidR="009E6FAF" w:rsidRPr="006D5FE8">
              <w:rPr>
                <w:rStyle w:val="Hyperlink"/>
                <w:noProof/>
              </w:rPr>
              <w:t>Equipment/Personnel Location</w:t>
            </w:r>
            <w:r w:rsidR="009E6FAF">
              <w:rPr>
                <w:noProof/>
                <w:webHidden/>
              </w:rPr>
              <w:tab/>
            </w:r>
            <w:r w:rsidR="009E6FAF">
              <w:rPr>
                <w:noProof/>
                <w:webHidden/>
              </w:rPr>
              <w:fldChar w:fldCharType="begin"/>
            </w:r>
            <w:r w:rsidR="009E6FAF">
              <w:rPr>
                <w:noProof/>
                <w:webHidden/>
              </w:rPr>
              <w:instrText xml:space="preserve"> PAGEREF _Toc472531427 \h </w:instrText>
            </w:r>
            <w:r w:rsidR="009E6FAF">
              <w:rPr>
                <w:noProof/>
                <w:webHidden/>
              </w:rPr>
            </w:r>
            <w:r w:rsidR="009E6FAF">
              <w:rPr>
                <w:noProof/>
                <w:webHidden/>
              </w:rPr>
              <w:fldChar w:fldCharType="separate"/>
            </w:r>
            <w:r w:rsidR="00743B0B">
              <w:rPr>
                <w:noProof/>
                <w:webHidden/>
              </w:rPr>
              <w:t>48</w:t>
            </w:r>
            <w:r w:rsidR="009E6FAF">
              <w:rPr>
                <w:noProof/>
                <w:webHidden/>
              </w:rPr>
              <w:fldChar w:fldCharType="end"/>
            </w:r>
          </w:hyperlink>
        </w:p>
        <w:p w14:paraId="7CF4CC38" w14:textId="1AB1693F" w:rsidR="009E6FAF" w:rsidRDefault="008F4E80">
          <w:pPr>
            <w:pStyle w:val="TOC3"/>
            <w:tabs>
              <w:tab w:val="left" w:pos="1320"/>
              <w:tab w:val="right" w:leader="dot" w:pos="9350"/>
            </w:tabs>
            <w:rPr>
              <w:rFonts w:eastAsiaTheme="minorEastAsia"/>
              <w:noProof/>
            </w:rPr>
          </w:pPr>
          <w:hyperlink w:anchor="_Toc472531428" w:history="1">
            <w:r w:rsidR="009E6FAF" w:rsidRPr="006D5FE8">
              <w:rPr>
                <w:rStyle w:val="Hyperlink"/>
                <w:noProof/>
              </w:rPr>
              <w:t>8.3.5</w:t>
            </w:r>
            <w:r w:rsidR="009E6FAF">
              <w:rPr>
                <w:rFonts w:eastAsiaTheme="minorEastAsia"/>
                <w:noProof/>
              </w:rPr>
              <w:tab/>
            </w:r>
            <w:r w:rsidR="009E6FAF" w:rsidRPr="006D5FE8">
              <w:rPr>
                <w:rStyle w:val="Hyperlink"/>
                <w:noProof/>
              </w:rPr>
              <w:t>Schedule</w:t>
            </w:r>
            <w:r w:rsidR="009E6FAF">
              <w:rPr>
                <w:noProof/>
                <w:webHidden/>
              </w:rPr>
              <w:tab/>
            </w:r>
            <w:r w:rsidR="009E6FAF">
              <w:rPr>
                <w:noProof/>
                <w:webHidden/>
              </w:rPr>
              <w:fldChar w:fldCharType="begin"/>
            </w:r>
            <w:r w:rsidR="009E6FAF">
              <w:rPr>
                <w:noProof/>
                <w:webHidden/>
              </w:rPr>
              <w:instrText xml:space="preserve"> PAGEREF _Toc472531428 \h </w:instrText>
            </w:r>
            <w:r w:rsidR="009E6FAF">
              <w:rPr>
                <w:noProof/>
                <w:webHidden/>
              </w:rPr>
            </w:r>
            <w:r w:rsidR="009E6FAF">
              <w:rPr>
                <w:noProof/>
                <w:webHidden/>
              </w:rPr>
              <w:fldChar w:fldCharType="separate"/>
            </w:r>
            <w:r w:rsidR="00743B0B">
              <w:rPr>
                <w:noProof/>
                <w:webHidden/>
              </w:rPr>
              <w:t>48</w:t>
            </w:r>
            <w:r w:rsidR="009E6FAF">
              <w:rPr>
                <w:noProof/>
                <w:webHidden/>
              </w:rPr>
              <w:fldChar w:fldCharType="end"/>
            </w:r>
          </w:hyperlink>
        </w:p>
        <w:p w14:paraId="564B6F03" w14:textId="04ACCB2C" w:rsidR="009E6FAF" w:rsidRDefault="008F4E80">
          <w:pPr>
            <w:pStyle w:val="TOC3"/>
            <w:tabs>
              <w:tab w:val="left" w:pos="1320"/>
              <w:tab w:val="right" w:leader="dot" w:pos="9350"/>
            </w:tabs>
            <w:rPr>
              <w:rFonts w:eastAsiaTheme="minorEastAsia"/>
              <w:noProof/>
            </w:rPr>
          </w:pPr>
          <w:hyperlink w:anchor="_Toc472531429" w:history="1">
            <w:r w:rsidR="009E6FAF" w:rsidRPr="006D5FE8">
              <w:rPr>
                <w:rStyle w:val="Hyperlink"/>
                <w:noProof/>
              </w:rPr>
              <w:t>8.3.6</w:t>
            </w:r>
            <w:r w:rsidR="009E6FAF">
              <w:rPr>
                <w:rFonts w:eastAsiaTheme="minorEastAsia"/>
                <w:noProof/>
              </w:rPr>
              <w:tab/>
            </w:r>
            <w:r w:rsidR="009E6FAF" w:rsidRPr="006D5FE8">
              <w:rPr>
                <w:rStyle w:val="Hyperlink"/>
                <w:noProof/>
              </w:rPr>
              <w:t>Software Plan Information</w:t>
            </w:r>
            <w:r w:rsidR="009E6FAF">
              <w:rPr>
                <w:noProof/>
                <w:webHidden/>
              </w:rPr>
              <w:tab/>
            </w:r>
            <w:r w:rsidR="009E6FAF">
              <w:rPr>
                <w:noProof/>
                <w:webHidden/>
              </w:rPr>
              <w:fldChar w:fldCharType="begin"/>
            </w:r>
            <w:r w:rsidR="009E6FAF">
              <w:rPr>
                <w:noProof/>
                <w:webHidden/>
              </w:rPr>
              <w:instrText xml:space="preserve"> PAGEREF _Toc472531429 \h </w:instrText>
            </w:r>
            <w:r w:rsidR="009E6FAF">
              <w:rPr>
                <w:noProof/>
                <w:webHidden/>
              </w:rPr>
            </w:r>
            <w:r w:rsidR="009E6FAF">
              <w:rPr>
                <w:noProof/>
                <w:webHidden/>
              </w:rPr>
              <w:fldChar w:fldCharType="separate"/>
            </w:r>
            <w:r w:rsidR="00743B0B">
              <w:rPr>
                <w:noProof/>
                <w:webHidden/>
              </w:rPr>
              <w:t>48</w:t>
            </w:r>
            <w:r w:rsidR="009E6FAF">
              <w:rPr>
                <w:noProof/>
                <w:webHidden/>
              </w:rPr>
              <w:fldChar w:fldCharType="end"/>
            </w:r>
          </w:hyperlink>
        </w:p>
        <w:p w14:paraId="26EEAADF" w14:textId="02A76D34" w:rsidR="009E6FAF" w:rsidRDefault="008F4E80">
          <w:pPr>
            <w:pStyle w:val="TOC2"/>
            <w:tabs>
              <w:tab w:val="left" w:pos="880"/>
              <w:tab w:val="right" w:leader="dot" w:pos="9350"/>
            </w:tabs>
            <w:rPr>
              <w:rFonts w:eastAsiaTheme="minorEastAsia"/>
              <w:noProof/>
            </w:rPr>
          </w:pPr>
          <w:hyperlink w:anchor="_Toc472531430" w:history="1">
            <w:r w:rsidR="009E6FAF" w:rsidRPr="006D5FE8">
              <w:rPr>
                <w:rStyle w:val="Hyperlink"/>
                <w:noProof/>
              </w:rPr>
              <w:t>8.4</w:t>
            </w:r>
            <w:r w:rsidR="009E6FAF">
              <w:rPr>
                <w:rFonts w:eastAsiaTheme="minorEastAsia"/>
                <w:noProof/>
              </w:rPr>
              <w:tab/>
            </w:r>
            <w:r w:rsidR="009E6FAF" w:rsidRPr="006D5FE8">
              <w:rPr>
                <w:rStyle w:val="Hyperlink"/>
                <w:noProof/>
              </w:rPr>
              <w:t>Results Dissemination Phases</w:t>
            </w:r>
            <w:r w:rsidR="009E6FAF">
              <w:rPr>
                <w:noProof/>
                <w:webHidden/>
              </w:rPr>
              <w:tab/>
            </w:r>
            <w:r w:rsidR="009E6FAF">
              <w:rPr>
                <w:noProof/>
                <w:webHidden/>
              </w:rPr>
              <w:fldChar w:fldCharType="begin"/>
            </w:r>
            <w:r w:rsidR="009E6FAF">
              <w:rPr>
                <w:noProof/>
                <w:webHidden/>
              </w:rPr>
              <w:instrText xml:space="preserve"> PAGEREF _Toc472531430 \h </w:instrText>
            </w:r>
            <w:r w:rsidR="009E6FAF">
              <w:rPr>
                <w:noProof/>
                <w:webHidden/>
              </w:rPr>
            </w:r>
            <w:r w:rsidR="009E6FAF">
              <w:rPr>
                <w:noProof/>
                <w:webHidden/>
              </w:rPr>
              <w:fldChar w:fldCharType="separate"/>
            </w:r>
            <w:r w:rsidR="00743B0B">
              <w:rPr>
                <w:noProof/>
                <w:webHidden/>
              </w:rPr>
              <w:t>48</w:t>
            </w:r>
            <w:r w:rsidR="009E6FAF">
              <w:rPr>
                <w:noProof/>
                <w:webHidden/>
              </w:rPr>
              <w:fldChar w:fldCharType="end"/>
            </w:r>
          </w:hyperlink>
        </w:p>
        <w:p w14:paraId="2D1DEC41" w14:textId="01B5313D" w:rsidR="009E6FAF" w:rsidRDefault="008F4E80">
          <w:pPr>
            <w:pStyle w:val="TOC1"/>
            <w:tabs>
              <w:tab w:val="left" w:pos="1320"/>
              <w:tab w:val="right" w:leader="dot" w:pos="9350"/>
            </w:tabs>
            <w:rPr>
              <w:rFonts w:eastAsiaTheme="minorEastAsia"/>
              <w:noProof/>
            </w:rPr>
          </w:pPr>
          <w:hyperlink w:anchor="_Toc472531431" w:history="1">
            <w:r w:rsidR="009E6FAF" w:rsidRPr="006D5FE8">
              <w:rPr>
                <w:rStyle w:val="Hyperlink"/>
                <w:noProof/>
              </w:rPr>
              <w:t xml:space="preserve">Appendix A </w:t>
            </w:r>
            <w:r w:rsidR="009E6FAF">
              <w:rPr>
                <w:rFonts w:eastAsiaTheme="minorEastAsia"/>
                <w:noProof/>
              </w:rPr>
              <w:tab/>
            </w:r>
            <w:r w:rsidR="009E6FAF" w:rsidRPr="006D5FE8">
              <w:rPr>
                <w:rStyle w:val="Hyperlink"/>
                <w:noProof/>
              </w:rPr>
              <w:t>Acronyms and abbreviations</w:t>
            </w:r>
            <w:r w:rsidR="009E6FAF">
              <w:rPr>
                <w:noProof/>
                <w:webHidden/>
              </w:rPr>
              <w:tab/>
            </w:r>
            <w:r w:rsidR="009E6FAF">
              <w:rPr>
                <w:noProof/>
                <w:webHidden/>
              </w:rPr>
              <w:fldChar w:fldCharType="begin"/>
            </w:r>
            <w:r w:rsidR="009E6FAF">
              <w:rPr>
                <w:noProof/>
                <w:webHidden/>
              </w:rPr>
              <w:instrText xml:space="preserve"> PAGEREF _Toc472531431 \h </w:instrText>
            </w:r>
            <w:r w:rsidR="009E6FAF">
              <w:rPr>
                <w:noProof/>
                <w:webHidden/>
              </w:rPr>
            </w:r>
            <w:r w:rsidR="009E6FAF">
              <w:rPr>
                <w:noProof/>
                <w:webHidden/>
              </w:rPr>
              <w:fldChar w:fldCharType="separate"/>
            </w:r>
            <w:r w:rsidR="00743B0B">
              <w:rPr>
                <w:noProof/>
                <w:webHidden/>
              </w:rPr>
              <w:t>49</w:t>
            </w:r>
            <w:r w:rsidR="009E6FAF">
              <w:rPr>
                <w:noProof/>
                <w:webHidden/>
              </w:rPr>
              <w:fldChar w:fldCharType="end"/>
            </w:r>
          </w:hyperlink>
        </w:p>
        <w:p w14:paraId="6FFD38C6" w14:textId="5B52142E" w:rsidR="009E6FAF" w:rsidRDefault="008F4E80">
          <w:pPr>
            <w:pStyle w:val="TOC1"/>
            <w:tabs>
              <w:tab w:val="left" w:pos="1320"/>
              <w:tab w:val="right" w:leader="dot" w:pos="9350"/>
            </w:tabs>
            <w:rPr>
              <w:rFonts w:eastAsiaTheme="minorEastAsia"/>
              <w:noProof/>
            </w:rPr>
          </w:pPr>
          <w:hyperlink w:anchor="_Toc472531432" w:history="1">
            <w:r w:rsidR="009E6FAF" w:rsidRPr="006D5FE8">
              <w:rPr>
                <w:rStyle w:val="Hyperlink"/>
                <w:noProof/>
              </w:rPr>
              <w:t xml:space="preserve">Appendix B </w:t>
            </w:r>
            <w:r w:rsidR="009E6FAF">
              <w:rPr>
                <w:rFonts w:eastAsiaTheme="minorEastAsia"/>
                <w:noProof/>
              </w:rPr>
              <w:tab/>
            </w:r>
            <w:r w:rsidR="009E6FAF" w:rsidRPr="006D5FE8">
              <w:rPr>
                <w:rStyle w:val="Hyperlink"/>
                <w:noProof/>
              </w:rPr>
              <w:t>TBDs and TBRs</w:t>
            </w:r>
            <w:r w:rsidR="009E6FAF">
              <w:rPr>
                <w:noProof/>
                <w:webHidden/>
              </w:rPr>
              <w:tab/>
            </w:r>
            <w:r w:rsidR="009E6FAF">
              <w:rPr>
                <w:noProof/>
                <w:webHidden/>
              </w:rPr>
              <w:fldChar w:fldCharType="begin"/>
            </w:r>
            <w:r w:rsidR="009E6FAF">
              <w:rPr>
                <w:noProof/>
                <w:webHidden/>
              </w:rPr>
              <w:instrText xml:space="preserve"> PAGEREF _Toc472531432 \h </w:instrText>
            </w:r>
            <w:r w:rsidR="009E6FAF">
              <w:rPr>
                <w:noProof/>
                <w:webHidden/>
              </w:rPr>
            </w:r>
            <w:r w:rsidR="009E6FAF">
              <w:rPr>
                <w:noProof/>
                <w:webHidden/>
              </w:rPr>
              <w:fldChar w:fldCharType="separate"/>
            </w:r>
            <w:r w:rsidR="00743B0B">
              <w:rPr>
                <w:noProof/>
                <w:webHidden/>
              </w:rPr>
              <w:t>51</w:t>
            </w:r>
            <w:r w:rsidR="009E6FAF">
              <w:rPr>
                <w:noProof/>
                <w:webHidden/>
              </w:rPr>
              <w:fldChar w:fldCharType="end"/>
            </w:r>
          </w:hyperlink>
        </w:p>
        <w:p w14:paraId="607808DA" w14:textId="1B86210E" w:rsidR="009E6FAF" w:rsidRDefault="008F4E80">
          <w:pPr>
            <w:pStyle w:val="TOC2"/>
            <w:tabs>
              <w:tab w:val="right" w:leader="dot" w:pos="9350"/>
            </w:tabs>
            <w:rPr>
              <w:rFonts w:eastAsiaTheme="minorEastAsia"/>
              <w:noProof/>
            </w:rPr>
          </w:pPr>
          <w:hyperlink w:anchor="_Toc472531433" w:history="1">
            <w:r w:rsidR="009E6FAF" w:rsidRPr="006D5FE8">
              <w:rPr>
                <w:rStyle w:val="Hyperlink"/>
                <w:noProof/>
              </w:rPr>
              <w:t>List of TBDs</w:t>
            </w:r>
            <w:r w:rsidR="009E6FAF">
              <w:rPr>
                <w:noProof/>
                <w:webHidden/>
              </w:rPr>
              <w:tab/>
            </w:r>
            <w:r w:rsidR="009E6FAF">
              <w:rPr>
                <w:noProof/>
                <w:webHidden/>
              </w:rPr>
              <w:fldChar w:fldCharType="begin"/>
            </w:r>
            <w:r w:rsidR="009E6FAF">
              <w:rPr>
                <w:noProof/>
                <w:webHidden/>
              </w:rPr>
              <w:instrText xml:space="preserve"> PAGEREF _Toc472531433 \h </w:instrText>
            </w:r>
            <w:r w:rsidR="009E6FAF">
              <w:rPr>
                <w:noProof/>
                <w:webHidden/>
              </w:rPr>
            </w:r>
            <w:r w:rsidR="009E6FAF">
              <w:rPr>
                <w:noProof/>
                <w:webHidden/>
              </w:rPr>
              <w:fldChar w:fldCharType="separate"/>
            </w:r>
            <w:r w:rsidR="00743B0B">
              <w:rPr>
                <w:noProof/>
                <w:webHidden/>
              </w:rPr>
              <w:t>51</w:t>
            </w:r>
            <w:r w:rsidR="009E6FAF">
              <w:rPr>
                <w:noProof/>
                <w:webHidden/>
              </w:rPr>
              <w:fldChar w:fldCharType="end"/>
            </w:r>
          </w:hyperlink>
        </w:p>
        <w:p w14:paraId="77F87606" w14:textId="66C484F6" w:rsidR="009E6FAF" w:rsidRDefault="008F4E80">
          <w:pPr>
            <w:pStyle w:val="TOC2"/>
            <w:tabs>
              <w:tab w:val="right" w:leader="dot" w:pos="9350"/>
            </w:tabs>
            <w:rPr>
              <w:rFonts w:eastAsiaTheme="minorEastAsia"/>
              <w:noProof/>
            </w:rPr>
          </w:pPr>
          <w:hyperlink w:anchor="_Toc472531434" w:history="1">
            <w:r w:rsidR="009E6FAF" w:rsidRPr="006D5FE8">
              <w:rPr>
                <w:rStyle w:val="Hyperlink"/>
                <w:noProof/>
              </w:rPr>
              <w:t>List of TBRs</w:t>
            </w:r>
            <w:r w:rsidR="009E6FAF">
              <w:rPr>
                <w:noProof/>
                <w:webHidden/>
              </w:rPr>
              <w:tab/>
            </w:r>
            <w:r w:rsidR="009E6FAF">
              <w:rPr>
                <w:noProof/>
                <w:webHidden/>
              </w:rPr>
              <w:fldChar w:fldCharType="begin"/>
            </w:r>
            <w:r w:rsidR="009E6FAF">
              <w:rPr>
                <w:noProof/>
                <w:webHidden/>
              </w:rPr>
              <w:instrText xml:space="preserve"> PAGEREF _Toc472531434 \h </w:instrText>
            </w:r>
            <w:r w:rsidR="009E6FAF">
              <w:rPr>
                <w:noProof/>
                <w:webHidden/>
              </w:rPr>
            </w:r>
            <w:r w:rsidR="009E6FAF">
              <w:rPr>
                <w:noProof/>
                <w:webHidden/>
              </w:rPr>
              <w:fldChar w:fldCharType="separate"/>
            </w:r>
            <w:r w:rsidR="00743B0B">
              <w:rPr>
                <w:noProof/>
                <w:webHidden/>
              </w:rPr>
              <w:t>51</w:t>
            </w:r>
            <w:r w:rsidR="009E6FAF">
              <w:rPr>
                <w:noProof/>
                <w:webHidden/>
              </w:rPr>
              <w:fldChar w:fldCharType="end"/>
            </w:r>
          </w:hyperlink>
        </w:p>
        <w:p w14:paraId="11D4B46D" w14:textId="2163C707" w:rsidR="009E6FAF" w:rsidRDefault="008F4E80">
          <w:pPr>
            <w:pStyle w:val="TOC1"/>
            <w:tabs>
              <w:tab w:val="left" w:pos="440"/>
              <w:tab w:val="right" w:leader="dot" w:pos="9350"/>
            </w:tabs>
            <w:rPr>
              <w:rFonts w:eastAsiaTheme="minorEastAsia"/>
              <w:noProof/>
            </w:rPr>
          </w:pPr>
          <w:hyperlink w:anchor="_Toc472531435" w:history="1">
            <w:r w:rsidR="009E6FAF" w:rsidRPr="006D5FE8">
              <w:rPr>
                <w:rStyle w:val="Hyperlink"/>
                <w:noProof/>
              </w:rPr>
              <w:t>9</w:t>
            </w:r>
            <w:r w:rsidR="009E6FAF">
              <w:rPr>
                <w:rFonts w:eastAsiaTheme="minorEastAsia"/>
                <w:noProof/>
              </w:rPr>
              <w:tab/>
            </w:r>
            <w:r w:rsidR="009E6FAF" w:rsidRPr="006D5FE8">
              <w:rPr>
                <w:rStyle w:val="Hyperlink"/>
                <w:noProof/>
              </w:rPr>
              <w:t>References</w:t>
            </w:r>
            <w:r w:rsidR="009E6FAF">
              <w:rPr>
                <w:noProof/>
                <w:webHidden/>
              </w:rPr>
              <w:tab/>
            </w:r>
            <w:r w:rsidR="009E6FAF">
              <w:rPr>
                <w:noProof/>
                <w:webHidden/>
              </w:rPr>
              <w:fldChar w:fldCharType="begin"/>
            </w:r>
            <w:r w:rsidR="009E6FAF">
              <w:rPr>
                <w:noProof/>
                <w:webHidden/>
              </w:rPr>
              <w:instrText xml:space="preserve"> PAGEREF _Toc472531435 \h </w:instrText>
            </w:r>
            <w:r w:rsidR="009E6FAF">
              <w:rPr>
                <w:noProof/>
                <w:webHidden/>
              </w:rPr>
            </w:r>
            <w:r w:rsidR="009E6FAF">
              <w:rPr>
                <w:noProof/>
                <w:webHidden/>
              </w:rPr>
              <w:fldChar w:fldCharType="separate"/>
            </w:r>
            <w:r w:rsidR="00743B0B">
              <w:rPr>
                <w:noProof/>
                <w:webHidden/>
              </w:rPr>
              <w:t>52</w:t>
            </w:r>
            <w:r w:rsidR="009E6FAF">
              <w:rPr>
                <w:noProof/>
                <w:webHidden/>
              </w:rPr>
              <w:fldChar w:fldCharType="end"/>
            </w:r>
          </w:hyperlink>
        </w:p>
        <w:p w14:paraId="74958B64" w14:textId="5F9053D9" w:rsidR="00C364C4" w:rsidRDefault="00C364C4">
          <w:r>
            <w:rPr>
              <w:b/>
              <w:bCs/>
              <w:noProof/>
            </w:rPr>
            <w:fldChar w:fldCharType="end"/>
          </w:r>
        </w:p>
      </w:sdtContent>
    </w:sdt>
    <w:p w14:paraId="2D3FCFF3" w14:textId="77777777" w:rsidR="00940F88" w:rsidRDefault="00940F88">
      <w:pPr>
        <w:rPr>
          <w:rFonts w:ascii="Times New Roman" w:hAnsi="Times New Roman" w:cs="Times New Roman"/>
        </w:rPr>
      </w:pPr>
      <w:r>
        <w:rPr>
          <w:rFonts w:ascii="Times New Roman" w:hAnsi="Times New Roman" w:cs="Times New Roman"/>
        </w:rPr>
        <w:br w:type="page"/>
      </w:r>
    </w:p>
    <w:p w14:paraId="515A31B6" w14:textId="77777777" w:rsidR="00C364C4" w:rsidRDefault="00C364C4" w:rsidP="00C364C4">
      <w:pPr>
        <w:pStyle w:val="Heading1"/>
        <w:numPr>
          <w:ilvl w:val="0"/>
          <w:numId w:val="0"/>
        </w:numPr>
        <w:ind w:left="432" w:hanging="432"/>
      </w:pPr>
      <w:bookmarkStart w:id="0" w:name="_Toc418236637"/>
      <w:bookmarkStart w:id="1" w:name="_Toc419809901"/>
      <w:bookmarkStart w:id="2" w:name="_Toc425331507"/>
      <w:bookmarkStart w:id="3" w:name="_Toc425331797"/>
      <w:bookmarkStart w:id="4" w:name="_Toc469033591"/>
      <w:bookmarkStart w:id="5" w:name="_Toc469045586"/>
      <w:bookmarkStart w:id="6" w:name="_Toc469052167"/>
      <w:bookmarkStart w:id="7" w:name="_Toc469388733"/>
      <w:bookmarkStart w:id="8" w:name="_Toc472531369"/>
      <w:r>
        <w:lastRenderedPageBreak/>
        <w:t>Table of Figures</w:t>
      </w:r>
      <w:bookmarkEnd w:id="0"/>
      <w:bookmarkEnd w:id="1"/>
      <w:bookmarkEnd w:id="2"/>
      <w:bookmarkEnd w:id="3"/>
      <w:bookmarkEnd w:id="4"/>
      <w:bookmarkEnd w:id="5"/>
      <w:bookmarkEnd w:id="6"/>
      <w:bookmarkEnd w:id="7"/>
      <w:bookmarkEnd w:id="8"/>
    </w:p>
    <w:p w14:paraId="6403117F" w14:textId="55C113C2" w:rsidR="009E6FAF" w:rsidRDefault="00C364C4">
      <w:pPr>
        <w:pStyle w:val="TableofFigures"/>
        <w:tabs>
          <w:tab w:val="right" w:leader="dot" w:pos="9350"/>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472531436" w:history="1">
        <w:r w:rsidR="009E6FAF" w:rsidRPr="00D97996">
          <w:rPr>
            <w:rStyle w:val="Hyperlink"/>
            <w:noProof/>
          </w:rPr>
          <w:t>Figure 1-Experiment scenarios where the proposed Intelligent MAC protocol is expected to be tested. It consists of a link using the Near-Earth Network in S-band and links using the Space Network in both S- and Ka-band through ionosphere.</w:t>
        </w:r>
        <w:r w:rsidR="009E6FAF">
          <w:rPr>
            <w:noProof/>
            <w:webHidden/>
          </w:rPr>
          <w:tab/>
        </w:r>
        <w:r w:rsidR="009E6FAF">
          <w:rPr>
            <w:noProof/>
            <w:webHidden/>
          </w:rPr>
          <w:fldChar w:fldCharType="begin"/>
        </w:r>
        <w:r w:rsidR="009E6FAF">
          <w:rPr>
            <w:noProof/>
            <w:webHidden/>
          </w:rPr>
          <w:instrText xml:space="preserve"> PAGEREF _Toc472531436 \h </w:instrText>
        </w:r>
        <w:r w:rsidR="009E6FAF">
          <w:rPr>
            <w:noProof/>
            <w:webHidden/>
          </w:rPr>
        </w:r>
        <w:r w:rsidR="009E6FAF">
          <w:rPr>
            <w:noProof/>
            <w:webHidden/>
          </w:rPr>
          <w:fldChar w:fldCharType="separate"/>
        </w:r>
        <w:r w:rsidR="00743B0B">
          <w:rPr>
            <w:noProof/>
            <w:webHidden/>
          </w:rPr>
          <w:t>8</w:t>
        </w:r>
        <w:r w:rsidR="009E6FAF">
          <w:rPr>
            <w:noProof/>
            <w:webHidden/>
          </w:rPr>
          <w:fldChar w:fldCharType="end"/>
        </w:r>
      </w:hyperlink>
    </w:p>
    <w:p w14:paraId="64C3145E" w14:textId="40AF8871" w:rsidR="009E6FAF" w:rsidRDefault="008F4E80">
      <w:pPr>
        <w:pStyle w:val="TableofFigures"/>
        <w:tabs>
          <w:tab w:val="right" w:leader="dot" w:pos="9350"/>
        </w:tabs>
        <w:rPr>
          <w:rFonts w:eastAsiaTheme="minorEastAsia"/>
          <w:noProof/>
        </w:rPr>
      </w:pPr>
      <w:hyperlink w:anchor="_Toc472531437" w:history="1">
        <w:r w:rsidR="009E6FAF" w:rsidRPr="00D97996">
          <w:rPr>
            <w:rStyle w:val="Hyperlink"/>
            <w:noProof/>
          </w:rPr>
          <w:t>Figure 2- Detailed diagram block for scenario 1 describing adaptation control with feedback on forward link.</w:t>
        </w:r>
        <w:r w:rsidR="009E6FAF">
          <w:rPr>
            <w:noProof/>
            <w:webHidden/>
          </w:rPr>
          <w:tab/>
        </w:r>
        <w:r w:rsidR="009E6FAF">
          <w:rPr>
            <w:noProof/>
            <w:webHidden/>
          </w:rPr>
          <w:fldChar w:fldCharType="begin"/>
        </w:r>
        <w:r w:rsidR="009E6FAF">
          <w:rPr>
            <w:noProof/>
            <w:webHidden/>
          </w:rPr>
          <w:instrText xml:space="preserve"> PAGEREF _Toc472531437 \h </w:instrText>
        </w:r>
        <w:r w:rsidR="009E6FAF">
          <w:rPr>
            <w:noProof/>
            <w:webHidden/>
          </w:rPr>
        </w:r>
        <w:r w:rsidR="009E6FAF">
          <w:rPr>
            <w:noProof/>
            <w:webHidden/>
          </w:rPr>
          <w:fldChar w:fldCharType="separate"/>
        </w:r>
        <w:r w:rsidR="00743B0B">
          <w:rPr>
            <w:noProof/>
            <w:webHidden/>
          </w:rPr>
          <w:t>9</w:t>
        </w:r>
        <w:r w:rsidR="009E6FAF">
          <w:rPr>
            <w:noProof/>
            <w:webHidden/>
          </w:rPr>
          <w:fldChar w:fldCharType="end"/>
        </w:r>
      </w:hyperlink>
    </w:p>
    <w:p w14:paraId="2AF1552F" w14:textId="37FC02BF" w:rsidR="009E6FAF" w:rsidRDefault="008F4E80">
      <w:pPr>
        <w:pStyle w:val="TableofFigures"/>
        <w:tabs>
          <w:tab w:val="right" w:leader="dot" w:pos="9350"/>
        </w:tabs>
        <w:rPr>
          <w:rFonts w:eastAsiaTheme="minorEastAsia"/>
          <w:noProof/>
        </w:rPr>
      </w:pPr>
      <w:hyperlink w:anchor="_Toc472531438" w:history="1">
        <w:r w:rsidR="009E6FAF" w:rsidRPr="00D97996">
          <w:rPr>
            <w:rStyle w:val="Hyperlink"/>
            <w:noProof/>
          </w:rPr>
          <w:t>Figure 3- Detailed diagram block for scenario 1 describing adaptation control with feedback on return link.</w:t>
        </w:r>
        <w:r w:rsidR="009E6FAF">
          <w:rPr>
            <w:noProof/>
            <w:webHidden/>
          </w:rPr>
          <w:tab/>
        </w:r>
        <w:r w:rsidR="009E6FAF">
          <w:rPr>
            <w:noProof/>
            <w:webHidden/>
          </w:rPr>
          <w:fldChar w:fldCharType="begin"/>
        </w:r>
        <w:r w:rsidR="009E6FAF">
          <w:rPr>
            <w:noProof/>
            <w:webHidden/>
          </w:rPr>
          <w:instrText xml:space="preserve"> PAGEREF _Toc472531438 \h </w:instrText>
        </w:r>
        <w:r w:rsidR="009E6FAF">
          <w:rPr>
            <w:noProof/>
            <w:webHidden/>
          </w:rPr>
        </w:r>
        <w:r w:rsidR="009E6FAF">
          <w:rPr>
            <w:noProof/>
            <w:webHidden/>
          </w:rPr>
          <w:fldChar w:fldCharType="separate"/>
        </w:r>
        <w:r w:rsidR="00743B0B">
          <w:rPr>
            <w:noProof/>
            <w:webHidden/>
          </w:rPr>
          <w:t>10</w:t>
        </w:r>
        <w:r w:rsidR="009E6FAF">
          <w:rPr>
            <w:noProof/>
            <w:webHidden/>
          </w:rPr>
          <w:fldChar w:fldCharType="end"/>
        </w:r>
      </w:hyperlink>
    </w:p>
    <w:p w14:paraId="075DA94B" w14:textId="1E606D2E" w:rsidR="009E6FAF" w:rsidRDefault="008F4E80">
      <w:pPr>
        <w:pStyle w:val="TableofFigures"/>
        <w:tabs>
          <w:tab w:val="right" w:leader="dot" w:pos="9350"/>
        </w:tabs>
        <w:rPr>
          <w:rFonts w:eastAsiaTheme="minorEastAsia"/>
          <w:noProof/>
        </w:rPr>
      </w:pPr>
      <w:hyperlink w:anchor="_Toc472531439" w:history="1">
        <w:r w:rsidR="009E6FAF" w:rsidRPr="00D97996">
          <w:rPr>
            <w:rStyle w:val="Hyperlink"/>
            <w:noProof/>
          </w:rPr>
          <w:t>Figure 4- Detailed diagram block for scenario 1 describing adaptation control without feedback on return link.</w:t>
        </w:r>
        <w:r w:rsidR="009E6FAF">
          <w:rPr>
            <w:noProof/>
            <w:webHidden/>
          </w:rPr>
          <w:tab/>
        </w:r>
        <w:r w:rsidR="009E6FAF">
          <w:rPr>
            <w:noProof/>
            <w:webHidden/>
          </w:rPr>
          <w:fldChar w:fldCharType="begin"/>
        </w:r>
        <w:r w:rsidR="009E6FAF">
          <w:rPr>
            <w:noProof/>
            <w:webHidden/>
          </w:rPr>
          <w:instrText xml:space="preserve"> PAGEREF _Toc472531439 \h </w:instrText>
        </w:r>
        <w:r w:rsidR="009E6FAF">
          <w:rPr>
            <w:noProof/>
            <w:webHidden/>
          </w:rPr>
        </w:r>
        <w:r w:rsidR="009E6FAF">
          <w:rPr>
            <w:noProof/>
            <w:webHidden/>
          </w:rPr>
          <w:fldChar w:fldCharType="separate"/>
        </w:r>
        <w:r w:rsidR="00743B0B">
          <w:rPr>
            <w:noProof/>
            <w:webHidden/>
          </w:rPr>
          <w:t>11</w:t>
        </w:r>
        <w:r w:rsidR="009E6FAF">
          <w:rPr>
            <w:noProof/>
            <w:webHidden/>
          </w:rPr>
          <w:fldChar w:fldCharType="end"/>
        </w:r>
      </w:hyperlink>
    </w:p>
    <w:p w14:paraId="2F346515" w14:textId="395DB42D" w:rsidR="009E6FAF" w:rsidRDefault="008F4E80">
      <w:pPr>
        <w:pStyle w:val="TableofFigures"/>
        <w:tabs>
          <w:tab w:val="right" w:leader="dot" w:pos="9350"/>
        </w:tabs>
        <w:rPr>
          <w:rFonts w:eastAsiaTheme="minorEastAsia"/>
          <w:noProof/>
        </w:rPr>
      </w:pPr>
      <w:hyperlink w:anchor="_Toc472531440" w:history="1">
        <w:r w:rsidR="009E6FAF" w:rsidRPr="00D97996">
          <w:rPr>
            <w:rStyle w:val="Hyperlink"/>
            <w:noProof/>
          </w:rPr>
          <w:t>Figure 5- Detailed diagram block for scenario 1 describing adaptation control without feedback on forward link.</w:t>
        </w:r>
        <w:r w:rsidR="009E6FAF">
          <w:rPr>
            <w:noProof/>
            <w:webHidden/>
          </w:rPr>
          <w:tab/>
        </w:r>
        <w:r w:rsidR="009E6FAF">
          <w:rPr>
            <w:noProof/>
            <w:webHidden/>
          </w:rPr>
          <w:fldChar w:fldCharType="begin"/>
        </w:r>
        <w:r w:rsidR="009E6FAF">
          <w:rPr>
            <w:noProof/>
            <w:webHidden/>
          </w:rPr>
          <w:instrText xml:space="preserve"> PAGEREF _Toc472531440 \h </w:instrText>
        </w:r>
        <w:r w:rsidR="009E6FAF">
          <w:rPr>
            <w:noProof/>
            <w:webHidden/>
          </w:rPr>
        </w:r>
        <w:r w:rsidR="009E6FAF">
          <w:rPr>
            <w:noProof/>
            <w:webHidden/>
          </w:rPr>
          <w:fldChar w:fldCharType="separate"/>
        </w:r>
        <w:r w:rsidR="00743B0B">
          <w:rPr>
            <w:noProof/>
            <w:webHidden/>
          </w:rPr>
          <w:t>12</w:t>
        </w:r>
        <w:r w:rsidR="009E6FAF">
          <w:rPr>
            <w:noProof/>
            <w:webHidden/>
          </w:rPr>
          <w:fldChar w:fldCharType="end"/>
        </w:r>
      </w:hyperlink>
    </w:p>
    <w:p w14:paraId="0816B15F" w14:textId="5D021D13" w:rsidR="009E6FAF" w:rsidRDefault="008F4E80">
      <w:pPr>
        <w:pStyle w:val="TableofFigures"/>
        <w:tabs>
          <w:tab w:val="right" w:leader="dot" w:pos="9350"/>
        </w:tabs>
        <w:rPr>
          <w:rFonts w:eastAsiaTheme="minorEastAsia"/>
          <w:noProof/>
        </w:rPr>
      </w:pPr>
      <w:hyperlink w:anchor="_Toc472531441" w:history="1">
        <w:r w:rsidR="009E6FAF" w:rsidRPr="00D97996">
          <w:rPr>
            <w:rStyle w:val="Hyperlink"/>
            <w:noProof/>
          </w:rPr>
          <w:t>Figure 6- Detailed diagram block for scenarios 2 and 3 describing adaptation control with feedback on forward links.</w:t>
        </w:r>
        <w:r w:rsidR="009E6FAF">
          <w:rPr>
            <w:noProof/>
            <w:webHidden/>
          </w:rPr>
          <w:tab/>
        </w:r>
        <w:r w:rsidR="009E6FAF">
          <w:rPr>
            <w:noProof/>
            <w:webHidden/>
          </w:rPr>
          <w:fldChar w:fldCharType="begin"/>
        </w:r>
        <w:r w:rsidR="009E6FAF">
          <w:rPr>
            <w:noProof/>
            <w:webHidden/>
          </w:rPr>
          <w:instrText xml:space="preserve"> PAGEREF _Toc472531441 \h </w:instrText>
        </w:r>
        <w:r w:rsidR="009E6FAF">
          <w:rPr>
            <w:noProof/>
            <w:webHidden/>
          </w:rPr>
        </w:r>
        <w:r w:rsidR="009E6FAF">
          <w:rPr>
            <w:noProof/>
            <w:webHidden/>
          </w:rPr>
          <w:fldChar w:fldCharType="separate"/>
        </w:r>
        <w:r w:rsidR="00743B0B">
          <w:rPr>
            <w:noProof/>
            <w:webHidden/>
          </w:rPr>
          <w:t>13</w:t>
        </w:r>
        <w:r w:rsidR="009E6FAF">
          <w:rPr>
            <w:noProof/>
            <w:webHidden/>
          </w:rPr>
          <w:fldChar w:fldCharType="end"/>
        </w:r>
      </w:hyperlink>
    </w:p>
    <w:p w14:paraId="699F3BB6" w14:textId="00BED2A5" w:rsidR="009E6FAF" w:rsidRDefault="008F4E80">
      <w:pPr>
        <w:pStyle w:val="TableofFigures"/>
        <w:tabs>
          <w:tab w:val="right" w:leader="dot" w:pos="9350"/>
        </w:tabs>
        <w:rPr>
          <w:rFonts w:eastAsiaTheme="minorEastAsia"/>
          <w:noProof/>
        </w:rPr>
      </w:pPr>
      <w:hyperlink w:anchor="_Toc472531442" w:history="1">
        <w:r w:rsidR="009E6FAF" w:rsidRPr="00D97996">
          <w:rPr>
            <w:rStyle w:val="Hyperlink"/>
            <w:noProof/>
          </w:rPr>
          <w:t>Figure 7- Detailed diagram block for scenarios 2 and 3 describing adaptation control with feedback on return links.</w:t>
        </w:r>
        <w:r w:rsidR="009E6FAF">
          <w:rPr>
            <w:noProof/>
            <w:webHidden/>
          </w:rPr>
          <w:tab/>
        </w:r>
        <w:r w:rsidR="009E6FAF">
          <w:rPr>
            <w:noProof/>
            <w:webHidden/>
          </w:rPr>
          <w:fldChar w:fldCharType="begin"/>
        </w:r>
        <w:r w:rsidR="009E6FAF">
          <w:rPr>
            <w:noProof/>
            <w:webHidden/>
          </w:rPr>
          <w:instrText xml:space="preserve"> PAGEREF _Toc472531442 \h </w:instrText>
        </w:r>
        <w:r w:rsidR="009E6FAF">
          <w:rPr>
            <w:noProof/>
            <w:webHidden/>
          </w:rPr>
        </w:r>
        <w:r w:rsidR="009E6FAF">
          <w:rPr>
            <w:noProof/>
            <w:webHidden/>
          </w:rPr>
          <w:fldChar w:fldCharType="separate"/>
        </w:r>
        <w:r w:rsidR="00743B0B">
          <w:rPr>
            <w:noProof/>
            <w:webHidden/>
          </w:rPr>
          <w:t>14</w:t>
        </w:r>
        <w:r w:rsidR="009E6FAF">
          <w:rPr>
            <w:noProof/>
            <w:webHidden/>
          </w:rPr>
          <w:fldChar w:fldCharType="end"/>
        </w:r>
      </w:hyperlink>
    </w:p>
    <w:p w14:paraId="1CC2A9C8" w14:textId="2825738D" w:rsidR="009E6FAF" w:rsidRDefault="008F4E80">
      <w:pPr>
        <w:pStyle w:val="TableofFigures"/>
        <w:tabs>
          <w:tab w:val="right" w:leader="dot" w:pos="9350"/>
        </w:tabs>
        <w:rPr>
          <w:rFonts w:eastAsiaTheme="minorEastAsia"/>
          <w:noProof/>
        </w:rPr>
      </w:pPr>
      <w:hyperlink w:anchor="_Toc472531443" w:history="1">
        <w:r w:rsidR="009E6FAF" w:rsidRPr="00D97996">
          <w:rPr>
            <w:rStyle w:val="Hyperlink"/>
            <w:noProof/>
          </w:rPr>
          <w:t>Figure 8 - Detailed diagram block for scenarios 2 and 3 describing adaptation control without return on forward links.</w:t>
        </w:r>
        <w:r w:rsidR="009E6FAF">
          <w:rPr>
            <w:noProof/>
            <w:webHidden/>
          </w:rPr>
          <w:tab/>
        </w:r>
        <w:r w:rsidR="009E6FAF">
          <w:rPr>
            <w:noProof/>
            <w:webHidden/>
          </w:rPr>
          <w:fldChar w:fldCharType="begin"/>
        </w:r>
        <w:r w:rsidR="009E6FAF">
          <w:rPr>
            <w:noProof/>
            <w:webHidden/>
          </w:rPr>
          <w:instrText xml:space="preserve"> PAGEREF _Toc472531443 \h </w:instrText>
        </w:r>
        <w:r w:rsidR="009E6FAF">
          <w:rPr>
            <w:noProof/>
            <w:webHidden/>
          </w:rPr>
        </w:r>
        <w:r w:rsidR="009E6FAF">
          <w:rPr>
            <w:noProof/>
            <w:webHidden/>
          </w:rPr>
          <w:fldChar w:fldCharType="separate"/>
        </w:r>
        <w:r w:rsidR="00743B0B">
          <w:rPr>
            <w:noProof/>
            <w:webHidden/>
          </w:rPr>
          <w:t>15</w:t>
        </w:r>
        <w:r w:rsidR="009E6FAF">
          <w:rPr>
            <w:noProof/>
            <w:webHidden/>
          </w:rPr>
          <w:fldChar w:fldCharType="end"/>
        </w:r>
      </w:hyperlink>
    </w:p>
    <w:p w14:paraId="72F83060" w14:textId="756CF5CB" w:rsidR="009E6FAF" w:rsidRDefault="008F4E80">
      <w:pPr>
        <w:pStyle w:val="TableofFigures"/>
        <w:tabs>
          <w:tab w:val="right" w:leader="dot" w:pos="9350"/>
        </w:tabs>
        <w:rPr>
          <w:rFonts w:eastAsiaTheme="minorEastAsia"/>
          <w:noProof/>
        </w:rPr>
      </w:pPr>
      <w:hyperlink w:anchor="_Toc472531444" w:history="1">
        <w:r w:rsidR="009E6FAF" w:rsidRPr="00D97996">
          <w:rPr>
            <w:rStyle w:val="Hyperlink"/>
            <w:noProof/>
          </w:rPr>
          <w:t>Figure 9- Detailed diagram block for scenarios 2 and 3 describing adaptation control without feedback on forward links.</w:t>
        </w:r>
        <w:r w:rsidR="009E6FAF">
          <w:rPr>
            <w:noProof/>
            <w:webHidden/>
          </w:rPr>
          <w:tab/>
        </w:r>
        <w:r w:rsidR="009E6FAF">
          <w:rPr>
            <w:noProof/>
            <w:webHidden/>
          </w:rPr>
          <w:fldChar w:fldCharType="begin"/>
        </w:r>
        <w:r w:rsidR="009E6FAF">
          <w:rPr>
            <w:noProof/>
            <w:webHidden/>
          </w:rPr>
          <w:instrText xml:space="preserve"> PAGEREF _Toc472531444 \h </w:instrText>
        </w:r>
        <w:r w:rsidR="009E6FAF">
          <w:rPr>
            <w:noProof/>
            <w:webHidden/>
          </w:rPr>
        </w:r>
        <w:r w:rsidR="009E6FAF">
          <w:rPr>
            <w:noProof/>
            <w:webHidden/>
          </w:rPr>
          <w:fldChar w:fldCharType="separate"/>
        </w:r>
        <w:r w:rsidR="00743B0B">
          <w:rPr>
            <w:noProof/>
            <w:webHidden/>
          </w:rPr>
          <w:t>16</w:t>
        </w:r>
        <w:r w:rsidR="009E6FAF">
          <w:rPr>
            <w:noProof/>
            <w:webHidden/>
          </w:rPr>
          <w:fldChar w:fldCharType="end"/>
        </w:r>
      </w:hyperlink>
    </w:p>
    <w:p w14:paraId="3664C118" w14:textId="59ED5BF5" w:rsidR="009E6FAF" w:rsidRDefault="008F4E80">
      <w:pPr>
        <w:pStyle w:val="TableofFigures"/>
        <w:tabs>
          <w:tab w:val="right" w:leader="dot" w:pos="9350"/>
        </w:tabs>
        <w:rPr>
          <w:rFonts w:eastAsiaTheme="minorEastAsia"/>
          <w:noProof/>
        </w:rPr>
      </w:pPr>
      <w:hyperlink w:anchor="_Toc472531445" w:history="1">
        <w:r w:rsidR="009E6FAF" w:rsidRPr="00D97996">
          <w:rPr>
            <w:rStyle w:val="Hyperlink"/>
            <w:noProof/>
          </w:rPr>
          <w:t>Figure 10-Main elements that compose the ScaN Testbed project. The ones marked are expected to be used in the Intelligent MAC protocol experiment.</w:t>
        </w:r>
        <w:r w:rsidR="009E6FAF">
          <w:rPr>
            <w:noProof/>
            <w:webHidden/>
          </w:rPr>
          <w:tab/>
        </w:r>
        <w:r w:rsidR="009E6FAF">
          <w:rPr>
            <w:noProof/>
            <w:webHidden/>
          </w:rPr>
          <w:fldChar w:fldCharType="begin"/>
        </w:r>
        <w:r w:rsidR="009E6FAF">
          <w:rPr>
            <w:noProof/>
            <w:webHidden/>
          </w:rPr>
          <w:instrText xml:space="preserve"> PAGEREF _Toc472531445 \h </w:instrText>
        </w:r>
        <w:r w:rsidR="009E6FAF">
          <w:rPr>
            <w:noProof/>
            <w:webHidden/>
          </w:rPr>
        </w:r>
        <w:r w:rsidR="009E6FAF">
          <w:rPr>
            <w:noProof/>
            <w:webHidden/>
          </w:rPr>
          <w:fldChar w:fldCharType="separate"/>
        </w:r>
        <w:r w:rsidR="00743B0B">
          <w:rPr>
            <w:noProof/>
            <w:webHidden/>
          </w:rPr>
          <w:t>17</w:t>
        </w:r>
        <w:r w:rsidR="009E6FAF">
          <w:rPr>
            <w:noProof/>
            <w:webHidden/>
          </w:rPr>
          <w:fldChar w:fldCharType="end"/>
        </w:r>
      </w:hyperlink>
    </w:p>
    <w:p w14:paraId="5250970D" w14:textId="15F15DEF" w:rsidR="009E6FAF" w:rsidRDefault="008F4E80">
      <w:pPr>
        <w:pStyle w:val="TableofFigures"/>
        <w:tabs>
          <w:tab w:val="right" w:leader="dot" w:pos="9350"/>
        </w:tabs>
        <w:rPr>
          <w:rFonts w:eastAsiaTheme="minorEastAsia"/>
          <w:noProof/>
        </w:rPr>
      </w:pPr>
      <w:hyperlink w:anchor="_Toc472531446" w:history="1">
        <w:r w:rsidR="009E6FAF" w:rsidRPr="00D97996">
          <w:rPr>
            <w:rStyle w:val="Hyperlink"/>
            <w:noProof/>
          </w:rPr>
          <w:t>Figure 11-Intelligent MAC protocol diagram blocks to be developed, implemented and tested in this experiment. The adaptation might occur after proper identification based on channel sensing and third party databases.</w:t>
        </w:r>
        <w:r w:rsidR="009E6FAF">
          <w:rPr>
            <w:noProof/>
            <w:webHidden/>
          </w:rPr>
          <w:tab/>
        </w:r>
        <w:r w:rsidR="009E6FAF">
          <w:rPr>
            <w:noProof/>
            <w:webHidden/>
          </w:rPr>
          <w:fldChar w:fldCharType="begin"/>
        </w:r>
        <w:r w:rsidR="009E6FAF">
          <w:rPr>
            <w:noProof/>
            <w:webHidden/>
          </w:rPr>
          <w:instrText xml:space="preserve"> PAGEREF _Toc472531446 \h </w:instrText>
        </w:r>
        <w:r w:rsidR="009E6FAF">
          <w:rPr>
            <w:noProof/>
            <w:webHidden/>
          </w:rPr>
        </w:r>
        <w:r w:rsidR="009E6FAF">
          <w:rPr>
            <w:noProof/>
            <w:webHidden/>
          </w:rPr>
          <w:fldChar w:fldCharType="separate"/>
        </w:r>
        <w:r w:rsidR="00743B0B">
          <w:rPr>
            <w:noProof/>
            <w:webHidden/>
          </w:rPr>
          <w:t>18</w:t>
        </w:r>
        <w:r w:rsidR="009E6FAF">
          <w:rPr>
            <w:noProof/>
            <w:webHidden/>
          </w:rPr>
          <w:fldChar w:fldCharType="end"/>
        </w:r>
      </w:hyperlink>
    </w:p>
    <w:p w14:paraId="78BFA5AF" w14:textId="009D9314" w:rsidR="009E6FAF" w:rsidRDefault="008F4E80">
      <w:pPr>
        <w:pStyle w:val="TableofFigures"/>
        <w:tabs>
          <w:tab w:val="right" w:leader="dot" w:pos="9350"/>
        </w:tabs>
        <w:rPr>
          <w:rFonts w:eastAsiaTheme="minorEastAsia"/>
          <w:noProof/>
        </w:rPr>
      </w:pPr>
      <w:hyperlink w:anchor="_Toc472531447" w:history="1">
        <w:r w:rsidR="009E6FAF" w:rsidRPr="00D97996">
          <w:rPr>
            <w:rStyle w:val="Hyperlink"/>
            <w:noProof/>
          </w:rPr>
          <w:t>Figure 12- Diagram block of the proposed reinforcement learning elements within the feed</w:t>
        </w:r>
        <w:r w:rsidR="009E6FAF" w:rsidRPr="00D97996">
          <w:rPr>
            <w:rStyle w:val="Hyperlink"/>
            <w:rFonts w:ascii="CMBX8" w:hAnsi="CMBX8" w:cs="CMBX8"/>
            <w:noProof/>
          </w:rPr>
          <w:t>back loop for a down-link pair with the receiver at ground and transmitter in space.</w:t>
        </w:r>
        <w:r w:rsidR="009E6FAF">
          <w:rPr>
            <w:noProof/>
            <w:webHidden/>
          </w:rPr>
          <w:tab/>
        </w:r>
        <w:r w:rsidR="009E6FAF">
          <w:rPr>
            <w:noProof/>
            <w:webHidden/>
          </w:rPr>
          <w:fldChar w:fldCharType="begin"/>
        </w:r>
        <w:r w:rsidR="009E6FAF">
          <w:rPr>
            <w:noProof/>
            <w:webHidden/>
          </w:rPr>
          <w:instrText xml:space="preserve"> PAGEREF _Toc472531447 \h </w:instrText>
        </w:r>
        <w:r w:rsidR="009E6FAF">
          <w:rPr>
            <w:noProof/>
            <w:webHidden/>
          </w:rPr>
        </w:r>
        <w:r w:rsidR="009E6FAF">
          <w:rPr>
            <w:noProof/>
            <w:webHidden/>
          </w:rPr>
          <w:fldChar w:fldCharType="separate"/>
        </w:r>
        <w:r w:rsidR="00743B0B">
          <w:rPr>
            <w:noProof/>
            <w:webHidden/>
          </w:rPr>
          <w:t>19</w:t>
        </w:r>
        <w:r w:rsidR="009E6FAF">
          <w:rPr>
            <w:noProof/>
            <w:webHidden/>
          </w:rPr>
          <w:fldChar w:fldCharType="end"/>
        </w:r>
      </w:hyperlink>
    </w:p>
    <w:p w14:paraId="6B443437" w14:textId="447F6911" w:rsidR="009E6FAF" w:rsidRDefault="008F4E80">
      <w:pPr>
        <w:pStyle w:val="TableofFigures"/>
        <w:tabs>
          <w:tab w:val="right" w:leader="dot" w:pos="9350"/>
        </w:tabs>
        <w:rPr>
          <w:rFonts w:eastAsiaTheme="minorEastAsia"/>
          <w:noProof/>
        </w:rPr>
      </w:pPr>
      <w:hyperlink w:anchor="_Toc472531448" w:history="1">
        <w:r w:rsidR="009E6FAF" w:rsidRPr="00D97996">
          <w:rPr>
            <w:rStyle w:val="Hyperlink"/>
            <w:noProof/>
          </w:rPr>
          <w:t>Figure 13- Hybrid learning engine using reinforcement learning and neural networks to achieve both online learning and system modelling. Knowledge management takes an important role in keeping only useful information for future use.</w:t>
        </w:r>
        <w:r w:rsidR="009E6FAF">
          <w:rPr>
            <w:noProof/>
            <w:webHidden/>
          </w:rPr>
          <w:tab/>
        </w:r>
        <w:r w:rsidR="009E6FAF">
          <w:rPr>
            <w:noProof/>
            <w:webHidden/>
          </w:rPr>
          <w:fldChar w:fldCharType="begin"/>
        </w:r>
        <w:r w:rsidR="009E6FAF">
          <w:rPr>
            <w:noProof/>
            <w:webHidden/>
          </w:rPr>
          <w:instrText xml:space="preserve"> PAGEREF _Toc472531448 \h </w:instrText>
        </w:r>
        <w:r w:rsidR="009E6FAF">
          <w:rPr>
            <w:noProof/>
            <w:webHidden/>
          </w:rPr>
        </w:r>
        <w:r w:rsidR="009E6FAF">
          <w:rPr>
            <w:noProof/>
            <w:webHidden/>
          </w:rPr>
          <w:fldChar w:fldCharType="separate"/>
        </w:r>
        <w:r w:rsidR="00743B0B">
          <w:rPr>
            <w:noProof/>
            <w:webHidden/>
          </w:rPr>
          <w:t>19</w:t>
        </w:r>
        <w:r w:rsidR="009E6FAF">
          <w:rPr>
            <w:noProof/>
            <w:webHidden/>
          </w:rPr>
          <w:fldChar w:fldCharType="end"/>
        </w:r>
      </w:hyperlink>
    </w:p>
    <w:p w14:paraId="329415BF" w14:textId="6566CC02" w:rsidR="009E6FAF" w:rsidRDefault="008F4E80">
      <w:pPr>
        <w:pStyle w:val="TableofFigures"/>
        <w:tabs>
          <w:tab w:val="right" w:leader="dot" w:pos="9350"/>
        </w:tabs>
        <w:rPr>
          <w:rFonts w:eastAsiaTheme="minorEastAsia"/>
          <w:noProof/>
        </w:rPr>
      </w:pPr>
      <w:hyperlink w:anchor="_Toc472531449" w:history="1">
        <w:r w:rsidR="009E6FAF" w:rsidRPr="00D97996">
          <w:rPr>
            <w:rStyle w:val="Hyperlink"/>
            <w:noProof/>
          </w:rPr>
          <w:t>Figure 14 -Proposed cognitive radio engine architecture for proof-of-concept satellite communications. Channel state identification enables knowledge to be management after being acquired through a learning engine.</w:t>
        </w:r>
        <w:r w:rsidR="009E6FAF">
          <w:rPr>
            <w:noProof/>
            <w:webHidden/>
          </w:rPr>
          <w:tab/>
        </w:r>
        <w:r w:rsidR="009E6FAF">
          <w:rPr>
            <w:noProof/>
            <w:webHidden/>
          </w:rPr>
          <w:fldChar w:fldCharType="begin"/>
        </w:r>
        <w:r w:rsidR="009E6FAF">
          <w:rPr>
            <w:noProof/>
            <w:webHidden/>
          </w:rPr>
          <w:instrText xml:space="preserve"> PAGEREF _Toc472531449 \h </w:instrText>
        </w:r>
        <w:r w:rsidR="009E6FAF">
          <w:rPr>
            <w:noProof/>
            <w:webHidden/>
          </w:rPr>
        </w:r>
        <w:r w:rsidR="009E6FAF">
          <w:rPr>
            <w:noProof/>
            <w:webHidden/>
          </w:rPr>
          <w:fldChar w:fldCharType="separate"/>
        </w:r>
        <w:r w:rsidR="00743B0B">
          <w:rPr>
            <w:noProof/>
            <w:webHidden/>
          </w:rPr>
          <w:t>20</w:t>
        </w:r>
        <w:r w:rsidR="009E6FAF">
          <w:rPr>
            <w:noProof/>
            <w:webHidden/>
          </w:rPr>
          <w:fldChar w:fldCharType="end"/>
        </w:r>
      </w:hyperlink>
    </w:p>
    <w:p w14:paraId="76130C49" w14:textId="19A2FD8E" w:rsidR="009E6FAF" w:rsidRDefault="008F4E80">
      <w:pPr>
        <w:pStyle w:val="TableofFigures"/>
        <w:tabs>
          <w:tab w:val="right" w:leader="dot" w:pos="9350"/>
        </w:tabs>
        <w:rPr>
          <w:rFonts w:eastAsiaTheme="minorEastAsia"/>
          <w:noProof/>
        </w:rPr>
      </w:pPr>
      <w:hyperlink w:anchor="_Toc472531450" w:history="1">
        <w:r w:rsidR="009E6FAF" w:rsidRPr="00D97996">
          <w:rPr>
            <w:rStyle w:val="Hyperlink"/>
            <w:noProof/>
          </w:rPr>
          <w:t>Figure 15 - Primary and experimental data paths expected to be used by the Intelligent MAC protocol experiment. Commands are sent exclusively by the primary path to turn the protocol on and off. It is expected its functionality will be completely autonomous.</w:t>
        </w:r>
        <w:r w:rsidR="009E6FAF">
          <w:rPr>
            <w:noProof/>
            <w:webHidden/>
          </w:rPr>
          <w:tab/>
        </w:r>
        <w:r w:rsidR="009E6FAF">
          <w:rPr>
            <w:noProof/>
            <w:webHidden/>
          </w:rPr>
          <w:fldChar w:fldCharType="begin"/>
        </w:r>
        <w:r w:rsidR="009E6FAF">
          <w:rPr>
            <w:noProof/>
            <w:webHidden/>
          </w:rPr>
          <w:instrText xml:space="preserve"> PAGEREF _Toc472531450 \h </w:instrText>
        </w:r>
        <w:r w:rsidR="009E6FAF">
          <w:rPr>
            <w:noProof/>
            <w:webHidden/>
          </w:rPr>
        </w:r>
        <w:r w:rsidR="009E6FAF">
          <w:rPr>
            <w:noProof/>
            <w:webHidden/>
          </w:rPr>
          <w:fldChar w:fldCharType="separate"/>
        </w:r>
        <w:r w:rsidR="00743B0B">
          <w:rPr>
            <w:noProof/>
            <w:webHidden/>
          </w:rPr>
          <w:t>22</w:t>
        </w:r>
        <w:r w:rsidR="009E6FAF">
          <w:rPr>
            <w:noProof/>
            <w:webHidden/>
          </w:rPr>
          <w:fldChar w:fldCharType="end"/>
        </w:r>
      </w:hyperlink>
    </w:p>
    <w:p w14:paraId="53CB4CCC" w14:textId="3E591E39" w:rsidR="009E6FAF" w:rsidRDefault="008F4E80">
      <w:pPr>
        <w:pStyle w:val="TableofFigures"/>
        <w:tabs>
          <w:tab w:val="right" w:leader="dot" w:pos="9350"/>
        </w:tabs>
        <w:rPr>
          <w:rFonts w:eastAsiaTheme="minorEastAsia"/>
          <w:noProof/>
        </w:rPr>
      </w:pPr>
      <w:hyperlink w:anchor="_Toc472531451" w:history="1">
        <w:r w:rsidR="009E6FAF" w:rsidRPr="00D97996">
          <w:rPr>
            <w:rStyle w:val="Hyperlink"/>
            <w:noProof/>
          </w:rPr>
          <w:t>Figure 16-Experiment Plan diagram block concept showing the relation between the experimenter needs and ScaN Testbed project activities for the experiment</w:t>
        </w:r>
        <w:r w:rsidR="009E6FAF">
          <w:rPr>
            <w:noProof/>
            <w:webHidden/>
          </w:rPr>
          <w:tab/>
        </w:r>
        <w:r w:rsidR="009E6FAF">
          <w:rPr>
            <w:noProof/>
            <w:webHidden/>
          </w:rPr>
          <w:fldChar w:fldCharType="begin"/>
        </w:r>
        <w:r w:rsidR="009E6FAF">
          <w:rPr>
            <w:noProof/>
            <w:webHidden/>
          </w:rPr>
          <w:instrText xml:space="preserve"> PAGEREF _Toc472531451 \h </w:instrText>
        </w:r>
        <w:r w:rsidR="009E6FAF">
          <w:rPr>
            <w:noProof/>
            <w:webHidden/>
          </w:rPr>
        </w:r>
        <w:r w:rsidR="009E6FAF">
          <w:rPr>
            <w:noProof/>
            <w:webHidden/>
          </w:rPr>
          <w:fldChar w:fldCharType="separate"/>
        </w:r>
        <w:r w:rsidR="00743B0B">
          <w:rPr>
            <w:noProof/>
            <w:webHidden/>
          </w:rPr>
          <w:t>28</w:t>
        </w:r>
        <w:r w:rsidR="009E6FAF">
          <w:rPr>
            <w:noProof/>
            <w:webHidden/>
          </w:rPr>
          <w:fldChar w:fldCharType="end"/>
        </w:r>
      </w:hyperlink>
    </w:p>
    <w:p w14:paraId="394E06C0" w14:textId="3C5CD6E2" w:rsidR="009E6FAF" w:rsidRDefault="008F4E80">
      <w:pPr>
        <w:pStyle w:val="TableofFigures"/>
        <w:tabs>
          <w:tab w:val="right" w:leader="dot" w:pos="9350"/>
        </w:tabs>
        <w:rPr>
          <w:rFonts w:eastAsiaTheme="minorEastAsia"/>
          <w:noProof/>
        </w:rPr>
      </w:pPr>
      <w:hyperlink w:anchor="_Toc472531452" w:history="1">
        <w:r w:rsidR="009E6FAF" w:rsidRPr="00D97996">
          <w:rPr>
            <w:rStyle w:val="Hyperlink"/>
            <w:noProof/>
          </w:rPr>
          <w:t>Figure 17-Development configuration diagram block showing the general role of the experimenter team within the overall experiment process flow and development location. The main activities are algorithm development and software implementation. The experimenter’s team will be involved with all parts of the process flow.</w:t>
        </w:r>
        <w:r w:rsidR="009E6FAF">
          <w:rPr>
            <w:noProof/>
            <w:webHidden/>
          </w:rPr>
          <w:tab/>
        </w:r>
        <w:r w:rsidR="009E6FAF">
          <w:rPr>
            <w:noProof/>
            <w:webHidden/>
          </w:rPr>
          <w:fldChar w:fldCharType="begin"/>
        </w:r>
        <w:r w:rsidR="009E6FAF">
          <w:rPr>
            <w:noProof/>
            <w:webHidden/>
          </w:rPr>
          <w:instrText xml:space="preserve"> PAGEREF _Toc472531452 \h </w:instrText>
        </w:r>
        <w:r w:rsidR="009E6FAF">
          <w:rPr>
            <w:noProof/>
            <w:webHidden/>
          </w:rPr>
        </w:r>
        <w:r w:rsidR="009E6FAF">
          <w:rPr>
            <w:noProof/>
            <w:webHidden/>
          </w:rPr>
          <w:fldChar w:fldCharType="separate"/>
        </w:r>
        <w:r w:rsidR="00743B0B">
          <w:rPr>
            <w:noProof/>
            <w:webHidden/>
          </w:rPr>
          <w:t>35</w:t>
        </w:r>
        <w:r w:rsidR="009E6FAF">
          <w:rPr>
            <w:noProof/>
            <w:webHidden/>
          </w:rPr>
          <w:fldChar w:fldCharType="end"/>
        </w:r>
      </w:hyperlink>
    </w:p>
    <w:p w14:paraId="52F37E81" w14:textId="20FEA4C0" w:rsidR="00940F88" w:rsidRDefault="00C364C4" w:rsidP="00D61315">
      <w:pPr>
        <w:jc w:val="both"/>
        <w:rPr>
          <w:rFonts w:ascii="Times New Roman" w:hAnsi="Times New Roman" w:cs="Times New Roman"/>
        </w:rPr>
      </w:pPr>
      <w:r>
        <w:rPr>
          <w:rFonts w:ascii="Times New Roman" w:hAnsi="Times New Roman" w:cs="Times New Roman"/>
        </w:rPr>
        <w:fldChar w:fldCharType="end"/>
      </w:r>
      <w:r w:rsidR="00940F88">
        <w:rPr>
          <w:rFonts w:ascii="Times New Roman" w:hAnsi="Times New Roman" w:cs="Times New Roman"/>
        </w:rPr>
        <w:br w:type="page"/>
      </w:r>
    </w:p>
    <w:p w14:paraId="0086E401" w14:textId="77777777" w:rsidR="00940F88" w:rsidRDefault="00940F88" w:rsidP="000D6F8E">
      <w:pPr>
        <w:pStyle w:val="Heading1"/>
        <w:numPr>
          <w:ilvl w:val="0"/>
          <w:numId w:val="0"/>
        </w:numPr>
        <w:ind w:left="432" w:hanging="432"/>
      </w:pPr>
      <w:bookmarkStart w:id="9" w:name="_Toc418236638"/>
      <w:bookmarkStart w:id="10" w:name="_Toc419809902"/>
      <w:bookmarkStart w:id="11" w:name="_Toc425331508"/>
      <w:bookmarkStart w:id="12" w:name="_Toc425331798"/>
      <w:bookmarkStart w:id="13" w:name="_Toc469033592"/>
      <w:bookmarkStart w:id="14" w:name="_Toc469045587"/>
      <w:bookmarkStart w:id="15" w:name="_Toc469052168"/>
      <w:bookmarkStart w:id="16" w:name="_Toc469388734"/>
      <w:bookmarkStart w:id="17" w:name="_Toc472531370"/>
      <w:r>
        <w:lastRenderedPageBreak/>
        <w:t>Table of Tables</w:t>
      </w:r>
      <w:bookmarkEnd w:id="9"/>
      <w:bookmarkEnd w:id="10"/>
      <w:bookmarkEnd w:id="11"/>
      <w:bookmarkEnd w:id="12"/>
      <w:bookmarkEnd w:id="13"/>
      <w:bookmarkEnd w:id="14"/>
      <w:bookmarkEnd w:id="15"/>
      <w:bookmarkEnd w:id="16"/>
      <w:bookmarkEnd w:id="17"/>
    </w:p>
    <w:p w14:paraId="02F7A6D4" w14:textId="006110D1" w:rsidR="009E6FAF" w:rsidRDefault="000D6F8E">
      <w:pPr>
        <w:pStyle w:val="TableofFigures"/>
        <w:tabs>
          <w:tab w:val="right" w:leader="dot" w:pos="9350"/>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\h \z \c "Table" </w:instrText>
      </w:r>
      <w:r>
        <w:rPr>
          <w:rFonts w:ascii="Times New Roman" w:hAnsi="Times New Roman" w:cs="Times New Roman"/>
        </w:rPr>
        <w:fldChar w:fldCharType="separate"/>
      </w:r>
      <w:hyperlink w:anchor="_Toc472531453" w:history="1">
        <w:r w:rsidR="009E6FAF" w:rsidRPr="00B00C79">
          <w:rPr>
            <w:rStyle w:val="Hyperlink"/>
            <w:noProof/>
          </w:rPr>
          <w:t>Table 1-Applicable documents</w:t>
        </w:r>
        <w:r w:rsidR="009E6FAF">
          <w:rPr>
            <w:noProof/>
            <w:webHidden/>
          </w:rPr>
          <w:tab/>
        </w:r>
        <w:r w:rsidR="009E6FAF">
          <w:rPr>
            <w:noProof/>
            <w:webHidden/>
          </w:rPr>
          <w:fldChar w:fldCharType="begin"/>
        </w:r>
        <w:r w:rsidR="009E6FAF">
          <w:rPr>
            <w:noProof/>
            <w:webHidden/>
          </w:rPr>
          <w:instrText xml:space="preserve"> PAGEREF _Toc472531453 \h </w:instrText>
        </w:r>
        <w:r w:rsidR="009E6FAF">
          <w:rPr>
            <w:noProof/>
            <w:webHidden/>
          </w:rPr>
        </w:r>
        <w:r w:rsidR="009E6FAF">
          <w:rPr>
            <w:noProof/>
            <w:webHidden/>
          </w:rPr>
          <w:fldChar w:fldCharType="separate"/>
        </w:r>
        <w:r w:rsidR="00743B0B">
          <w:rPr>
            <w:noProof/>
            <w:webHidden/>
          </w:rPr>
          <w:t>2</w:t>
        </w:r>
        <w:r w:rsidR="009E6FAF">
          <w:rPr>
            <w:noProof/>
            <w:webHidden/>
          </w:rPr>
          <w:fldChar w:fldCharType="end"/>
        </w:r>
      </w:hyperlink>
    </w:p>
    <w:p w14:paraId="71C7B4A8" w14:textId="6833DE36" w:rsidR="009E6FAF" w:rsidRDefault="008F4E80">
      <w:pPr>
        <w:pStyle w:val="TableofFigures"/>
        <w:tabs>
          <w:tab w:val="right" w:leader="dot" w:pos="9350"/>
        </w:tabs>
        <w:rPr>
          <w:rFonts w:eastAsiaTheme="minorEastAsia"/>
          <w:noProof/>
        </w:rPr>
      </w:pPr>
      <w:hyperlink w:anchor="_Toc472531454" w:history="1">
        <w:r w:rsidR="009E6FAF" w:rsidRPr="00B00C79">
          <w:rPr>
            <w:rStyle w:val="Hyperlink"/>
            <w:noProof/>
          </w:rPr>
          <w:t>Table 2-Reference documents</w:t>
        </w:r>
        <w:r w:rsidR="009E6FAF">
          <w:rPr>
            <w:noProof/>
            <w:webHidden/>
          </w:rPr>
          <w:tab/>
        </w:r>
        <w:r w:rsidR="009E6FAF">
          <w:rPr>
            <w:noProof/>
            <w:webHidden/>
          </w:rPr>
          <w:fldChar w:fldCharType="begin"/>
        </w:r>
        <w:r w:rsidR="009E6FAF">
          <w:rPr>
            <w:noProof/>
            <w:webHidden/>
          </w:rPr>
          <w:instrText xml:space="preserve"> PAGEREF _Toc472531454 \h </w:instrText>
        </w:r>
        <w:r w:rsidR="009E6FAF">
          <w:rPr>
            <w:noProof/>
            <w:webHidden/>
          </w:rPr>
        </w:r>
        <w:r w:rsidR="009E6FAF">
          <w:rPr>
            <w:noProof/>
            <w:webHidden/>
          </w:rPr>
          <w:fldChar w:fldCharType="separate"/>
        </w:r>
        <w:r w:rsidR="00743B0B">
          <w:rPr>
            <w:noProof/>
            <w:webHidden/>
          </w:rPr>
          <w:t>3</w:t>
        </w:r>
        <w:r w:rsidR="009E6FAF">
          <w:rPr>
            <w:noProof/>
            <w:webHidden/>
          </w:rPr>
          <w:fldChar w:fldCharType="end"/>
        </w:r>
      </w:hyperlink>
    </w:p>
    <w:p w14:paraId="156A803B" w14:textId="4BEE2BDD" w:rsidR="009E6FAF" w:rsidRDefault="008F4E80">
      <w:pPr>
        <w:pStyle w:val="TableofFigures"/>
        <w:tabs>
          <w:tab w:val="right" w:leader="dot" w:pos="9350"/>
        </w:tabs>
        <w:rPr>
          <w:rFonts w:eastAsiaTheme="minorEastAsia"/>
          <w:noProof/>
        </w:rPr>
      </w:pPr>
      <w:hyperlink w:anchor="_Toc472531455" w:history="1">
        <w:r w:rsidR="009E6FAF" w:rsidRPr="00B00C79">
          <w:rPr>
            <w:rStyle w:val="Hyperlink"/>
            <w:noProof/>
          </w:rPr>
          <w:t>Table 3-Key milestones and expected completion dates</w:t>
        </w:r>
        <w:r w:rsidR="009E6FAF">
          <w:rPr>
            <w:noProof/>
            <w:webHidden/>
          </w:rPr>
          <w:tab/>
        </w:r>
        <w:r w:rsidR="009E6FAF">
          <w:rPr>
            <w:noProof/>
            <w:webHidden/>
          </w:rPr>
          <w:fldChar w:fldCharType="begin"/>
        </w:r>
        <w:r w:rsidR="009E6FAF">
          <w:rPr>
            <w:noProof/>
            <w:webHidden/>
          </w:rPr>
          <w:instrText xml:space="preserve"> PAGEREF _Toc472531455 \h </w:instrText>
        </w:r>
        <w:r w:rsidR="009E6FAF">
          <w:rPr>
            <w:noProof/>
            <w:webHidden/>
          </w:rPr>
        </w:r>
        <w:r w:rsidR="009E6FAF">
          <w:rPr>
            <w:noProof/>
            <w:webHidden/>
          </w:rPr>
          <w:fldChar w:fldCharType="separate"/>
        </w:r>
        <w:r w:rsidR="00743B0B">
          <w:rPr>
            <w:noProof/>
            <w:webHidden/>
          </w:rPr>
          <w:t>31</w:t>
        </w:r>
        <w:r w:rsidR="009E6FAF">
          <w:rPr>
            <w:noProof/>
            <w:webHidden/>
          </w:rPr>
          <w:fldChar w:fldCharType="end"/>
        </w:r>
      </w:hyperlink>
    </w:p>
    <w:p w14:paraId="31C610E8" w14:textId="57C9277C" w:rsidR="009E6FAF" w:rsidRDefault="008F4E80">
      <w:pPr>
        <w:pStyle w:val="TableofFigures"/>
        <w:tabs>
          <w:tab w:val="right" w:leader="dot" w:pos="9350"/>
        </w:tabs>
        <w:rPr>
          <w:rFonts w:eastAsiaTheme="minorEastAsia"/>
          <w:noProof/>
        </w:rPr>
      </w:pPr>
      <w:hyperlink w:anchor="_Toc472531456" w:history="1">
        <w:r w:rsidR="009E6FAF" w:rsidRPr="00B00C79">
          <w:rPr>
            <w:rStyle w:val="Hyperlink"/>
            <w:noProof/>
          </w:rPr>
          <w:t>Table 4-NPR 7150.2A Requirements</w:t>
        </w:r>
        <w:r w:rsidR="009E6FAF">
          <w:rPr>
            <w:noProof/>
            <w:webHidden/>
          </w:rPr>
          <w:tab/>
        </w:r>
        <w:r w:rsidR="009E6FAF">
          <w:rPr>
            <w:noProof/>
            <w:webHidden/>
          </w:rPr>
          <w:fldChar w:fldCharType="begin"/>
        </w:r>
        <w:r w:rsidR="009E6FAF">
          <w:rPr>
            <w:noProof/>
            <w:webHidden/>
          </w:rPr>
          <w:instrText xml:space="preserve"> PAGEREF _Toc472531456 \h </w:instrText>
        </w:r>
        <w:r w:rsidR="009E6FAF">
          <w:rPr>
            <w:noProof/>
            <w:webHidden/>
          </w:rPr>
        </w:r>
        <w:r w:rsidR="009E6FAF">
          <w:rPr>
            <w:noProof/>
            <w:webHidden/>
          </w:rPr>
          <w:fldChar w:fldCharType="separate"/>
        </w:r>
        <w:r w:rsidR="00743B0B">
          <w:rPr>
            <w:noProof/>
            <w:webHidden/>
          </w:rPr>
          <w:t>37</w:t>
        </w:r>
        <w:r w:rsidR="009E6FAF">
          <w:rPr>
            <w:noProof/>
            <w:webHidden/>
          </w:rPr>
          <w:fldChar w:fldCharType="end"/>
        </w:r>
      </w:hyperlink>
    </w:p>
    <w:p w14:paraId="168353F9" w14:textId="27CAE996" w:rsidR="009E6FAF" w:rsidRDefault="008F4E80">
      <w:pPr>
        <w:pStyle w:val="TableofFigures"/>
        <w:tabs>
          <w:tab w:val="right" w:leader="dot" w:pos="9350"/>
        </w:tabs>
        <w:rPr>
          <w:rFonts w:eastAsiaTheme="minorEastAsia"/>
          <w:noProof/>
        </w:rPr>
      </w:pPr>
      <w:hyperlink w:anchor="_Toc472531457" w:history="1">
        <w:r w:rsidR="009E6FAF" w:rsidRPr="00B00C79">
          <w:rPr>
            <w:rStyle w:val="Hyperlink"/>
            <w:noProof/>
          </w:rPr>
          <w:t>Table 5 Acronyms</w:t>
        </w:r>
        <w:r w:rsidR="009E6FAF">
          <w:rPr>
            <w:noProof/>
            <w:webHidden/>
          </w:rPr>
          <w:tab/>
        </w:r>
        <w:r w:rsidR="009E6FAF">
          <w:rPr>
            <w:noProof/>
            <w:webHidden/>
          </w:rPr>
          <w:fldChar w:fldCharType="begin"/>
        </w:r>
        <w:r w:rsidR="009E6FAF">
          <w:rPr>
            <w:noProof/>
            <w:webHidden/>
          </w:rPr>
          <w:instrText xml:space="preserve"> PAGEREF _Toc472531457 \h </w:instrText>
        </w:r>
        <w:r w:rsidR="009E6FAF">
          <w:rPr>
            <w:noProof/>
            <w:webHidden/>
          </w:rPr>
        </w:r>
        <w:r w:rsidR="009E6FAF">
          <w:rPr>
            <w:noProof/>
            <w:webHidden/>
          </w:rPr>
          <w:fldChar w:fldCharType="separate"/>
        </w:r>
        <w:r w:rsidR="00743B0B">
          <w:rPr>
            <w:noProof/>
            <w:webHidden/>
          </w:rPr>
          <w:t>49</w:t>
        </w:r>
        <w:r w:rsidR="009E6FAF">
          <w:rPr>
            <w:noProof/>
            <w:webHidden/>
          </w:rPr>
          <w:fldChar w:fldCharType="end"/>
        </w:r>
      </w:hyperlink>
    </w:p>
    <w:p w14:paraId="4486248B" w14:textId="4C0550C0" w:rsidR="009717CB" w:rsidRDefault="000D6F8E">
      <w:pPr>
        <w:rPr>
          <w:rFonts w:ascii="Times New Roman" w:hAnsi="Times New Roman" w:cs="Times New Roman"/>
        </w:rPr>
      </w:pPr>
      <w:r>
        <w:rPr>
          <w:rFonts w:ascii="Times New Roman" w:hAnsi="Times New Roman" w:cs="Times New Roman"/>
        </w:rPr>
        <w:fldChar w:fldCharType="end"/>
      </w:r>
    </w:p>
    <w:p w14:paraId="369594FC" w14:textId="6934BE23" w:rsidR="0011245B" w:rsidRDefault="00940F88">
      <w:pPr>
        <w:rPr>
          <w:rFonts w:ascii="Times New Roman" w:hAnsi="Times New Roman" w:cs="Times New Roman"/>
        </w:rPr>
        <w:sectPr w:rsidR="0011245B">
          <w:pgSz w:w="12240" w:h="15840"/>
          <w:pgMar w:top="1440" w:right="1440" w:bottom="1440" w:left="1440" w:header="720" w:footer="720" w:gutter="0"/>
          <w:cols w:space="720"/>
          <w:docGrid w:linePitch="360"/>
        </w:sectPr>
      </w:pPr>
      <w:r>
        <w:rPr>
          <w:rFonts w:ascii="Times New Roman" w:hAnsi="Times New Roman" w:cs="Times New Roman"/>
        </w:rPr>
        <w:br w:type="page"/>
      </w:r>
    </w:p>
    <w:p w14:paraId="178F121A" w14:textId="675D922E" w:rsidR="00940F88" w:rsidRDefault="00940F88" w:rsidP="00940F88">
      <w:pPr>
        <w:pStyle w:val="Heading1"/>
      </w:pPr>
      <w:bookmarkStart w:id="18" w:name="_Toc472531371"/>
      <w:r>
        <w:lastRenderedPageBreak/>
        <w:t>Introduction</w:t>
      </w:r>
      <w:bookmarkEnd w:id="18"/>
    </w:p>
    <w:p w14:paraId="40B5A2B7" w14:textId="77777777" w:rsidR="00DC001C" w:rsidRDefault="00DC001C" w:rsidP="00DC001C"/>
    <w:p w14:paraId="39567080" w14:textId="4BEE9733" w:rsidR="00510C18" w:rsidRDefault="00541ED2" w:rsidP="00510C18">
      <w:pPr>
        <w:jc w:val="both"/>
      </w:pPr>
      <w:r>
        <w:t xml:space="preserve">This </w:t>
      </w:r>
      <w:r w:rsidR="00B143D4">
        <w:t>program</w:t>
      </w:r>
      <w:r>
        <w:t xml:space="preserve"> will develop an intelligent Medium Access Protocol (MAC) </w:t>
      </w:r>
      <w:proofErr w:type="gramStart"/>
      <w:r>
        <w:t>i</w:t>
      </w:r>
      <w:r w:rsidR="00D35883">
        <w:t>n order to</w:t>
      </w:r>
      <w:proofErr w:type="gramEnd"/>
      <w:r w:rsidR="00D35883">
        <w:t xml:space="preserve"> </w:t>
      </w:r>
      <w:r>
        <w:t>improve the robustness of</w:t>
      </w:r>
      <w:r w:rsidR="00D35883">
        <w:t xml:space="preserve"> </w:t>
      </w:r>
      <w:r w:rsidR="00510C18">
        <w:t>space communications systems</w:t>
      </w:r>
      <w:r w:rsidR="00B143D4">
        <w:t>, by</w:t>
      </w:r>
      <w:r w:rsidR="00510C18">
        <w:t xml:space="preserve"> </w:t>
      </w:r>
      <w:r>
        <w:t>using</w:t>
      </w:r>
      <w:r w:rsidR="00510C18">
        <w:t xml:space="preserve"> software-defined radios (SDR)</w:t>
      </w:r>
      <w:r>
        <w:t xml:space="preserve"> for low</w:t>
      </w:r>
      <w:r w:rsidR="00DC0EB5">
        <w:t xml:space="preserve"> margin data </w:t>
      </w:r>
      <w:r w:rsidR="00DC0EB5" w:rsidRPr="00DF7077">
        <w:t xml:space="preserve">links operating during a dynamically changing channel, especially at </w:t>
      </w:r>
      <w:r w:rsidRPr="00DF7077">
        <w:t>low elevation angles.</w:t>
      </w:r>
      <w:r w:rsidR="007260F8" w:rsidRPr="00DF7077">
        <w:t xml:space="preserve"> This protocol</w:t>
      </w:r>
      <w:r w:rsidR="007260F8">
        <w:t xml:space="preserve"> must be </w:t>
      </w:r>
      <w:r w:rsidR="00F7446D">
        <w:t xml:space="preserve">capable </w:t>
      </w:r>
      <w:r w:rsidR="000009EA">
        <w:t xml:space="preserve">to deal </w:t>
      </w:r>
      <w:r w:rsidR="00F7446D">
        <w:t>with latency and feedback issues</w:t>
      </w:r>
      <w:r w:rsidR="00117F11">
        <w:t xml:space="preserve"> while mitigating the channel impairments</w:t>
      </w:r>
      <w:r w:rsidR="00AA54D7">
        <w:t xml:space="preserve"> by</w:t>
      </w:r>
      <w:r w:rsidR="00510C18">
        <w:t xml:space="preserve"> </w:t>
      </w:r>
      <w:r w:rsidR="00AA54D7">
        <w:t>adapting the radio parameters according to the current channel conditions</w:t>
      </w:r>
      <w:r w:rsidR="007260F8">
        <w:t xml:space="preserve"> when necessary</w:t>
      </w:r>
      <w:r w:rsidR="00AA54D7">
        <w:t>.</w:t>
      </w:r>
      <w:r>
        <w:t xml:space="preserve"> </w:t>
      </w:r>
      <w:r w:rsidR="00B143D4">
        <w:t>We</w:t>
      </w:r>
      <w:r>
        <w:t xml:space="preserve"> expect t</w:t>
      </w:r>
      <w:r w:rsidR="00B143D4">
        <w:t>o</w:t>
      </w:r>
      <w:r>
        <w:t xml:space="preserve"> develop </w:t>
      </w:r>
      <w:r w:rsidR="00DC0EB5" w:rsidRPr="00DF7077">
        <w:t>prediction and learning techniques</w:t>
      </w:r>
      <w:r>
        <w:t xml:space="preserve"> and </w:t>
      </w:r>
      <w:r w:rsidR="00B143D4">
        <w:t xml:space="preserve">to </w:t>
      </w:r>
      <w:r>
        <w:t>us</w:t>
      </w:r>
      <w:r w:rsidR="00B143D4">
        <w:t>e</w:t>
      </w:r>
      <w:r>
        <w:t xml:space="preserve"> third</w:t>
      </w:r>
      <w:r w:rsidR="00B143D4">
        <w:t>-party data</w:t>
      </w:r>
      <w:r>
        <w:t>bases</w:t>
      </w:r>
      <w:r w:rsidR="00DC0EB5">
        <w:t xml:space="preserve">, </w:t>
      </w:r>
      <w:r w:rsidR="00DC0EB5" w:rsidRPr="00DF7077">
        <w:t>when available</w:t>
      </w:r>
      <w:r w:rsidR="00DC0EB5">
        <w:t>,</w:t>
      </w:r>
      <w:r>
        <w:t xml:space="preserve"> as inputs to an algorithm that </w:t>
      </w:r>
      <w:r w:rsidR="00B143D4">
        <w:t xml:space="preserve">determines </w:t>
      </w:r>
      <w:r>
        <w:t>the radio settings</w:t>
      </w:r>
      <w:r w:rsidR="00DC0EB5" w:rsidRPr="00DF7077">
        <w:t>, e.g., actions,</w:t>
      </w:r>
      <w:r>
        <w:t xml:space="preserve"> that maximizes the data link performance.</w:t>
      </w:r>
    </w:p>
    <w:p w14:paraId="3646B321" w14:textId="72F1F59D" w:rsidR="00DC001C" w:rsidRDefault="0068051E" w:rsidP="008349A7">
      <w:pPr>
        <w:jc w:val="both"/>
      </w:pPr>
      <w:r>
        <w:t xml:space="preserve">The R&amp;D team is composed </w:t>
      </w:r>
      <w:r w:rsidR="00847E5C">
        <w:t>of</w:t>
      </w:r>
      <w:r>
        <w:t xml:space="preserve"> members from Worcester Polytechnic Institute (WPI) and The Pennsylvania State University (Penn State). </w:t>
      </w:r>
      <w:r w:rsidR="00847E5C">
        <w:t>Commenced</w:t>
      </w:r>
      <w:r>
        <w:t xml:space="preserve"> in November 2014</w:t>
      </w:r>
      <w:r w:rsidR="00847E5C">
        <w:t>,</w:t>
      </w:r>
      <w:r w:rsidR="008349A7">
        <w:t xml:space="preserve"> the project is expected to be completed by December 2016. </w:t>
      </w:r>
      <w:r w:rsidR="00117F11">
        <w:t xml:space="preserve">The experiment will be </w:t>
      </w:r>
      <w:r w:rsidR="003463A3">
        <w:t>conducted by the Space Communications and Navigation (</w:t>
      </w:r>
      <w:proofErr w:type="spellStart"/>
      <w:r w:rsidR="003463A3">
        <w:t>ScaN</w:t>
      </w:r>
      <w:proofErr w:type="spellEnd"/>
      <w:r w:rsidR="003463A3">
        <w:t>) team at National Aeronautics and Space Administration (NASA) Glenn Research Center.</w:t>
      </w:r>
    </w:p>
    <w:p w14:paraId="3AC9EDA1" w14:textId="77777777" w:rsidR="008349A7" w:rsidRDefault="008349A7" w:rsidP="008349A7">
      <w:pPr>
        <w:jc w:val="both"/>
      </w:pPr>
    </w:p>
    <w:p w14:paraId="4C8D73FD" w14:textId="36486033" w:rsidR="00DC001C" w:rsidRDefault="00DC001C" w:rsidP="00DC001C">
      <w:pPr>
        <w:pStyle w:val="Heading2"/>
      </w:pPr>
      <w:bookmarkStart w:id="19" w:name="_Toc472531372"/>
      <w:r>
        <w:t>Purpose</w:t>
      </w:r>
      <w:bookmarkEnd w:id="19"/>
    </w:p>
    <w:p w14:paraId="6667C6F4" w14:textId="77777777" w:rsidR="00DC001C" w:rsidRDefault="00DC001C" w:rsidP="00DC001C"/>
    <w:p w14:paraId="119F4B0A" w14:textId="4143185A" w:rsidR="00DC001C" w:rsidRDefault="00117F11" w:rsidP="00055A36">
      <w:pPr>
        <w:jc w:val="both"/>
      </w:pPr>
      <w:r>
        <w:t xml:space="preserve">The </w:t>
      </w:r>
      <w:proofErr w:type="spellStart"/>
      <w:r>
        <w:t>ScaN</w:t>
      </w:r>
      <w:proofErr w:type="spellEnd"/>
      <w:r>
        <w:t xml:space="preserve"> </w:t>
      </w:r>
      <w:r w:rsidR="00847E5C">
        <w:t>T</w:t>
      </w:r>
      <w:r>
        <w:t xml:space="preserve">estbed </w:t>
      </w:r>
      <w:r w:rsidR="00722F46">
        <w:t xml:space="preserve">SDR radios </w:t>
      </w:r>
      <w:r>
        <w:t xml:space="preserve">onboard the </w:t>
      </w:r>
      <w:r w:rsidR="00847E5C">
        <w:t>International Space Station (</w:t>
      </w:r>
      <w:r>
        <w:t>ISS</w:t>
      </w:r>
      <w:r w:rsidR="00847E5C">
        <w:t>)</w:t>
      </w:r>
      <w:r>
        <w:t xml:space="preserve"> </w:t>
      </w:r>
      <w:r w:rsidR="00847E5C">
        <w:t>provide</w:t>
      </w:r>
      <w:r>
        <w:t xml:space="preserve"> the unique opportunity to develop and test </w:t>
      </w:r>
      <w:r w:rsidR="00722F46" w:rsidRPr="00722F46">
        <w:rPr>
          <w:i/>
        </w:rPr>
        <w:t>in loco</w:t>
      </w:r>
      <w:r w:rsidR="00722F46">
        <w:t xml:space="preserve"> </w:t>
      </w:r>
      <w:r>
        <w:t xml:space="preserve">such an </w:t>
      </w:r>
      <w:r w:rsidR="003463A3">
        <w:t>intelligent MAC</w:t>
      </w:r>
      <w:r>
        <w:t xml:space="preserve"> protocol. </w:t>
      </w:r>
      <w:r w:rsidR="003463A3">
        <w:t xml:space="preserve">The main goal </w:t>
      </w:r>
      <w:r w:rsidR="007260F8">
        <w:t xml:space="preserve">of the </w:t>
      </w:r>
      <w:r w:rsidR="00847E5C">
        <w:t>program</w:t>
      </w:r>
      <w:r w:rsidR="007260F8">
        <w:t xml:space="preserve"> </w:t>
      </w:r>
      <w:r w:rsidR="003463A3">
        <w:t xml:space="preserve">is to design </w:t>
      </w:r>
      <w:r w:rsidR="007260F8">
        <w:t xml:space="preserve">and implement </w:t>
      </w:r>
      <w:r w:rsidR="003463A3">
        <w:t xml:space="preserve">an adaptive protocol capable of sensing and predicting the </w:t>
      </w:r>
      <w:r w:rsidR="007260F8">
        <w:t xml:space="preserve">dynamic </w:t>
      </w:r>
      <w:r w:rsidR="003463A3">
        <w:t xml:space="preserve">channel </w:t>
      </w:r>
      <w:r w:rsidR="00722F46">
        <w:t>conditions based on</w:t>
      </w:r>
      <w:r w:rsidR="00847E5C">
        <w:t xml:space="preserve"> its past performance and third-party data</w:t>
      </w:r>
      <w:r w:rsidR="00722F46">
        <w:t>base</w:t>
      </w:r>
      <w:r w:rsidR="007260F8">
        <w:t>s</w:t>
      </w:r>
      <w:r w:rsidR="00722F46">
        <w:t xml:space="preserve">, to </w:t>
      </w:r>
      <w:r w:rsidR="00847E5C">
        <w:t>determine</w:t>
      </w:r>
      <w:r w:rsidR="00722F46">
        <w:t xml:space="preserve"> </w:t>
      </w:r>
      <w:r w:rsidR="007260F8">
        <w:t xml:space="preserve">the suitable </w:t>
      </w:r>
      <w:r w:rsidR="00722F46">
        <w:t xml:space="preserve">radio parameters. </w:t>
      </w:r>
      <w:r w:rsidR="00847E5C">
        <w:t>This protocol will maintain</w:t>
      </w:r>
      <w:r w:rsidR="00722F46">
        <w:t xml:space="preserve"> the </w:t>
      </w:r>
      <w:r w:rsidR="007260F8">
        <w:t>minimum performance</w:t>
      </w:r>
      <w:r w:rsidR="00722F46">
        <w:t xml:space="preserve"> of the data link between a ground station and an orbiting satellite or interplanetary spacecraft</w:t>
      </w:r>
      <w:r w:rsidR="007260F8">
        <w:t xml:space="preserve"> wh</w:t>
      </w:r>
      <w:r w:rsidR="001676D0">
        <w:t>en</w:t>
      </w:r>
      <w:r w:rsidR="007260F8">
        <w:t xml:space="preserve"> facing </w:t>
      </w:r>
      <w:r w:rsidR="001676D0">
        <w:t>poor</w:t>
      </w:r>
      <w:r w:rsidR="007260F8">
        <w:t xml:space="preserve"> channel conditions and improve the performance while under favorable channel conditions.</w:t>
      </w:r>
      <w:r w:rsidR="00BD234B">
        <w:t xml:space="preserve"> Thus</w:t>
      </w:r>
      <w:r w:rsidR="001676D0">
        <w:t>,</w:t>
      </w:r>
      <w:r w:rsidR="00BD234B">
        <w:t xml:space="preserve"> it is expected that the ground</w:t>
      </w:r>
      <w:r w:rsidR="001676D0">
        <w:t>-</w:t>
      </w:r>
      <w:r w:rsidR="00BD234B">
        <w:t>to</w:t>
      </w:r>
      <w:r w:rsidR="001676D0">
        <w:t>-</w:t>
      </w:r>
      <w:r w:rsidR="00BD234B">
        <w:t xml:space="preserve">space link be not only more robust but also </w:t>
      </w:r>
      <w:r w:rsidR="001676D0">
        <w:t>maintain communication</w:t>
      </w:r>
      <w:r w:rsidR="00BD234B">
        <w:t xml:space="preserve"> longer in </w:t>
      </w:r>
      <w:r w:rsidR="001676D0">
        <w:t xml:space="preserve">the </w:t>
      </w:r>
      <w:r w:rsidR="00BD234B">
        <w:t xml:space="preserve">case </w:t>
      </w:r>
      <w:r w:rsidR="001676D0">
        <w:t xml:space="preserve">when </w:t>
      </w:r>
      <w:r w:rsidR="00BD234B">
        <w:t xml:space="preserve">the channel conditions become </w:t>
      </w:r>
      <w:r w:rsidR="001676D0">
        <w:t>poor enough to limit transmissions</w:t>
      </w:r>
      <w:r w:rsidR="00BD234B">
        <w:t>.</w:t>
      </w:r>
    </w:p>
    <w:p w14:paraId="0A2216D8" w14:textId="77777777" w:rsidR="0017709C" w:rsidRPr="00DF7077" w:rsidRDefault="0017709C" w:rsidP="0017709C">
      <w:pPr>
        <w:autoSpaceDE w:val="0"/>
        <w:autoSpaceDN w:val="0"/>
        <w:adjustRightInd w:val="0"/>
        <w:spacing w:after="0" w:line="240" w:lineRule="auto"/>
        <w:jc w:val="both"/>
      </w:pPr>
      <w:r w:rsidRPr="00DF7077">
        <w:t>Software-defined radio (SDR) technology has enabled numerous advances in wireless communications</w:t>
      </w:r>
    </w:p>
    <w:p w14:paraId="460A162D" w14:textId="41F379B2" w:rsidR="0017709C" w:rsidRDefault="0017709C" w:rsidP="0017709C">
      <w:pPr>
        <w:autoSpaceDE w:val="0"/>
        <w:autoSpaceDN w:val="0"/>
        <w:adjustRightInd w:val="0"/>
        <w:spacing w:after="0" w:line="240" w:lineRule="auto"/>
        <w:jc w:val="both"/>
      </w:pPr>
      <w:r w:rsidRPr="00DF7077">
        <w:t>technologies for both terrestrial and satellite-based communications. For example, several channel access and fading-mitigation technologies for spectrum sensing</w:t>
      </w:r>
      <w:r w:rsidR="00E6118A" w:rsidRPr="00DF7077">
        <w:t xml:space="preserve"> </w:t>
      </w:r>
      <w:sdt>
        <w:sdtPr>
          <w:id w:val="-752270428"/>
          <w:citation/>
        </w:sdtPr>
        <w:sdtContent>
          <w:r w:rsidR="00E6118A" w:rsidRPr="00DF7077">
            <w:fldChar w:fldCharType="begin"/>
          </w:r>
          <w:r w:rsidR="00E6118A" w:rsidRPr="00DF7077">
            <w:instrText xml:space="preserve"> CITATION Yuc09 \l 1033 </w:instrText>
          </w:r>
          <w:r w:rsidR="00E6118A" w:rsidRPr="00DF7077">
            <w:fldChar w:fldCharType="separate"/>
          </w:r>
          <w:r w:rsidR="00E6118A" w:rsidRPr="00DF7077">
            <w:rPr>
              <w:noProof/>
            </w:rPr>
            <w:t>[1]</w:t>
          </w:r>
          <w:r w:rsidR="00E6118A" w:rsidRPr="00DF7077">
            <w:fldChar w:fldCharType="end"/>
          </w:r>
        </w:sdtContent>
      </w:sdt>
      <w:r w:rsidRPr="00DF7077">
        <w:t xml:space="preserve"> and adaptive coding and modulation (ACM)</w:t>
      </w:r>
      <w:r w:rsidR="00E6118A" w:rsidRPr="00DF7077">
        <w:t xml:space="preserve"> </w:t>
      </w:r>
      <w:sdt>
        <w:sdtPr>
          <w:id w:val="-39671496"/>
          <w:citation/>
        </w:sdtPr>
        <w:sdtContent>
          <w:r w:rsidR="00E6118A" w:rsidRPr="00DF7077">
            <w:fldChar w:fldCharType="begin"/>
          </w:r>
          <w:r w:rsidR="00E6118A" w:rsidRPr="00DF7077">
            <w:instrText xml:space="preserve"> CITATION Mor06 \l 1033 </w:instrText>
          </w:r>
          <w:r w:rsidR="00E6118A" w:rsidRPr="00DF7077">
            <w:fldChar w:fldCharType="separate"/>
          </w:r>
          <w:r w:rsidR="00E6118A" w:rsidRPr="00DF7077">
            <w:rPr>
              <w:noProof/>
            </w:rPr>
            <w:t>[2]</w:t>
          </w:r>
          <w:r w:rsidR="00E6118A" w:rsidRPr="00DF7077">
            <w:fldChar w:fldCharType="end"/>
          </w:r>
        </w:sdtContent>
      </w:sdt>
      <w:r w:rsidRPr="00DF7077">
        <w:t xml:space="preserve"> have been developed and tested using SDR prototypes. However, the next technological leap for SDR is expected to be the implementation of onboard cognition, which can potentially provide the SDR platform with environmental awareness across several Open Systems Interconnection (OSI) layers</w:t>
      </w:r>
      <w:r w:rsidR="00E6118A" w:rsidRPr="00DF7077">
        <w:t xml:space="preserve"> </w:t>
      </w:r>
      <w:sdt>
        <w:sdtPr>
          <w:id w:val="2061815628"/>
          <w:citation/>
        </w:sdtPr>
        <w:sdtContent>
          <w:r w:rsidR="00E6118A" w:rsidRPr="00DF7077">
            <w:fldChar w:fldCharType="begin"/>
          </w:r>
          <w:r w:rsidR="00E6118A" w:rsidRPr="00DF7077">
            <w:instrText xml:space="preserve"> CITATION Kur13 \l 1033 </w:instrText>
          </w:r>
          <w:r w:rsidR="00E6118A" w:rsidRPr="00DF7077">
            <w:fldChar w:fldCharType="separate"/>
          </w:r>
          <w:r w:rsidR="00E6118A" w:rsidRPr="00DF7077">
            <w:rPr>
              <w:noProof/>
            </w:rPr>
            <w:t>[3]</w:t>
          </w:r>
          <w:r w:rsidR="00E6118A" w:rsidRPr="00DF7077">
            <w:fldChar w:fldCharType="end"/>
          </w:r>
        </w:sdtContent>
      </w:sdt>
      <w:r w:rsidRPr="00DF7077">
        <w:t>, real-time knowledge of the current channel conditions, status of its communicating nodes and the network, and assessment of its own available resources. Such information is very important for optimizing communications link performance.</w:t>
      </w:r>
    </w:p>
    <w:p w14:paraId="472A903A" w14:textId="0B1B560E" w:rsidR="0017709C" w:rsidRDefault="0017709C" w:rsidP="0017709C">
      <w:pPr>
        <w:autoSpaceDE w:val="0"/>
        <w:autoSpaceDN w:val="0"/>
        <w:adjustRightInd w:val="0"/>
        <w:spacing w:after="0" w:line="240" w:lineRule="auto"/>
      </w:pPr>
    </w:p>
    <w:p w14:paraId="52F42FD4" w14:textId="12D43AAF" w:rsidR="00E6118A" w:rsidRPr="00DF7077" w:rsidRDefault="00E6118A" w:rsidP="00E6118A">
      <w:pPr>
        <w:autoSpaceDE w:val="0"/>
        <w:autoSpaceDN w:val="0"/>
        <w:adjustRightInd w:val="0"/>
        <w:spacing w:after="0" w:line="240" w:lineRule="auto"/>
        <w:jc w:val="both"/>
      </w:pPr>
      <w:r w:rsidRPr="00DF7077">
        <w:t xml:space="preserve">Within the past 15 years or so, several optimization algorithms such as genetic algorithms </w:t>
      </w:r>
      <w:sdt>
        <w:sdtPr>
          <w:id w:val="533384229"/>
          <w:citation/>
        </w:sdtPr>
        <w:sdtContent>
          <w:r w:rsidRPr="00DF7077">
            <w:fldChar w:fldCharType="begin"/>
          </w:r>
          <w:r w:rsidRPr="00DF7077">
            <w:instrText xml:space="preserve"> CITATION Che10 \l 1033 </w:instrText>
          </w:r>
          <w:r w:rsidRPr="00DF7077">
            <w:fldChar w:fldCharType="separate"/>
          </w:r>
          <w:r w:rsidRPr="00DF7077">
            <w:rPr>
              <w:noProof/>
            </w:rPr>
            <w:t>[4]</w:t>
          </w:r>
          <w:r w:rsidRPr="00DF7077">
            <w:fldChar w:fldCharType="end"/>
          </w:r>
        </w:sdtContent>
      </w:sdt>
      <w:r w:rsidRPr="00DF7077">
        <w:t xml:space="preserve"> have been</w:t>
      </w:r>
    </w:p>
    <w:p w14:paraId="32C11966" w14:textId="799C59F3" w:rsidR="00E6118A" w:rsidRPr="00E6118A" w:rsidRDefault="00E6118A" w:rsidP="00E6118A">
      <w:pPr>
        <w:autoSpaceDE w:val="0"/>
        <w:autoSpaceDN w:val="0"/>
        <w:adjustRightInd w:val="0"/>
        <w:spacing w:after="0" w:line="240" w:lineRule="auto"/>
        <w:jc w:val="both"/>
      </w:pPr>
      <w:r w:rsidRPr="00DF7077">
        <w:t xml:space="preserve">applied to cognitive radios (CRs) </w:t>
      </w:r>
      <w:sdt>
        <w:sdtPr>
          <w:id w:val="1561132317"/>
          <w:citation/>
        </w:sdtPr>
        <w:sdtContent>
          <w:r w:rsidRPr="00DF7077">
            <w:fldChar w:fldCharType="begin"/>
          </w:r>
          <w:r w:rsidRPr="00DF7077">
            <w:instrText xml:space="preserve"> CITATION Hos13 \l 1033 </w:instrText>
          </w:r>
          <w:r w:rsidRPr="00DF7077">
            <w:fldChar w:fldCharType="separate"/>
          </w:r>
          <w:r w:rsidRPr="00DF7077">
            <w:rPr>
              <w:noProof/>
            </w:rPr>
            <w:t>[5]</w:t>
          </w:r>
          <w:r w:rsidRPr="00DF7077">
            <w:fldChar w:fldCharType="end"/>
          </w:r>
        </w:sdtContent>
      </w:sdt>
      <w:r w:rsidRPr="00DF7077">
        <w:t xml:space="preserve">. These optimization techniques do not always converge and might take several hundred or even thousands of iterations, e.g. algorithm runs, until a stable solution is found. Changes in the environmental conditions would require another series of iterations to search for a new </w:t>
      </w:r>
      <w:r w:rsidRPr="00DF7077">
        <w:lastRenderedPageBreak/>
        <w:t xml:space="preserve">solution, increasing latency. Also, if these same scenarios repeat, the system is unable to use previous solutions given that it cannot learn. Learning is considered to the be cornerstone of artificial intelligence (AI). Therefore, CR systems must somehow consider its principles, thorough technique implementations, </w:t>
      </w:r>
      <w:proofErr w:type="gramStart"/>
      <w:r w:rsidRPr="00DF7077">
        <w:t>in order to</w:t>
      </w:r>
      <w:proofErr w:type="gramEnd"/>
      <w:r w:rsidRPr="00DF7077">
        <w:t xml:space="preserve"> leverage true CR capabilities.</w:t>
      </w:r>
    </w:p>
    <w:p w14:paraId="70A7578B" w14:textId="77777777" w:rsidR="00E6118A" w:rsidRDefault="00E6118A" w:rsidP="00E6118A">
      <w:pPr>
        <w:autoSpaceDE w:val="0"/>
        <w:autoSpaceDN w:val="0"/>
        <w:adjustRightInd w:val="0"/>
        <w:spacing w:after="0" w:line="240" w:lineRule="auto"/>
      </w:pPr>
    </w:p>
    <w:p w14:paraId="54173A8D" w14:textId="0C21613F" w:rsidR="00DB7542" w:rsidRDefault="007260F8" w:rsidP="00055A36">
      <w:pPr>
        <w:jc w:val="both"/>
      </w:pPr>
      <w:r>
        <w:t xml:space="preserve">This </w:t>
      </w:r>
      <w:r w:rsidR="00DB7542">
        <w:t>experiment</w:t>
      </w:r>
      <w:r>
        <w:t xml:space="preserve"> i</w:t>
      </w:r>
      <w:r w:rsidR="00A244DB">
        <w:t>s</w:t>
      </w:r>
      <w:r>
        <w:t xml:space="preserve"> aligned with NASA’s </w:t>
      </w:r>
      <w:r w:rsidR="00A244DB">
        <w:t xml:space="preserve">Communication and Navigation Systems </w:t>
      </w:r>
      <w:r>
        <w:t xml:space="preserve">Roadmap </w:t>
      </w:r>
      <w:r w:rsidR="001676D0">
        <w:t xml:space="preserve">– Technology Area 05, which focuses on </w:t>
      </w:r>
      <w:r w:rsidR="00A244DB">
        <w:t xml:space="preserve">cognitive radios in space </w:t>
      </w:r>
      <w:r w:rsidR="001676D0">
        <w:t>that</w:t>
      </w:r>
      <w:r w:rsidR="00A244DB">
        <w:t xml:space="preserve"> “</w:t>
      </w:r>
      <w:r w:rsidR="00A244DB" w:rsidRPr="00A244DB">
        <w:rPr>
          <w:i/>
        </w:rPr>
        <w:t>sense their environment, autonomously determine when there is a problem, attempt to fix it, and learn as they operate</w:t>
      </w:r>
      <w:r w:rsidR="001676D0">
        <w:rPr>
          <w:i/>
        </w:rPr>
        <w:t>.</w:t>
      </w:r>
      <w:r w:rsidR="00A244DB">
        <w:t>”</w:t>
      </w:r>
      <w:r w:rsidR="00911136">
        <w:t xml:space="preserve"> This experiment is also one step in the direction of </w:t>
      </w:r>
      <w:r w:rsidR="00AF1427">
        <w:t>removing communication as a constraint for future missions and their critical phases</w:t>
      </w:r>
      <w:r w:rsidR="00B064B2">
        <w:t>, and emergency communications to “</w:t>
      </w:r>
      <w:r w:rsidR="00B064B2" w:rsidRPr="00B064B2">
        <w:rPr>
          <w:i/>
        </w:rPr>
        <w:t>enable safe and efficient human exploration and autonomous robotic space exploration</w:t>
      </w:r>
      <w:r w:rsidR="001676D0">
        <w:rPr>
          <w:i/>
        </w:rPr>
        <w:t>s.”</w:t>
      </w:r>
      <w:r w:rsidR="00AF1427">
        <w:t xml:space="preserve"> </w:t>
      </w:r>
    </w:p>
    <w:p w14:paraId="270E6F30" w14:textId="6047B958" w:rsidR="00DC001C" w:rsidRDefault="00DB7542" w:rsidP="00E6118A">
      <w:pPr>
        <w:jc w:val="both"/>
      </w:pPr>
      <w:r>
        <w:t>The</w:t>
      </w:r>
      <w:r w:rsidR="00BD234B">
        <w:t xml:space="preserve"> results will be used to assess the adaptive MAC protocol performance for the on-orbit SDRs, which will help in the design of future MAC protocols and mitigation techniques that can make use of the radio flexibility in terms of parameter reconfiguration.</w:t>
      </w:r>
    </w:p>
    <w:p w14:paraId="3F0F1E64" w14:textId="2B348471" w:rsidR="00DC001C" w:rsidRDefault="00DC001C" w:rsidP="00DC001C">
      <w:pPr>
        <w:pStyle w:val="Heading2"/>
      </w:pPr>
      <w:bookmarkStart w:id="20" w:name="_Toc472531373"/>
      <w:r>
        <w:t>Scope</w:t>
      </w:r>
      <w:bookmarkEnd w:id="20"/>
    </w:p>
    <w:p w14:paraId="17EE475D" w14:textId="77777777" w:rsidR="00DC001C" w:rsidRDefault="00DC001C" w:rsidP="00DC001C"/>
    <w:p w14:paraId="1F6EF95A" w14:textId="4FA2EBB6" w:rsidR="00702C03" w:rsidRDefault="007C37B1" w:rsidP="00CF4E38">
      <w:pPr>
        <w:jc w:val="both"/>
      </w:pPr>
      <w:r>
        <w:t xml:space="preserve">This experiment plan does not include the software management plan (SMP) associated with the software development and implementation activities. </w:t>
      </w:r>
      <w:r w:rsidRPr="006823C0">
        <w:t>The SMP is a separate document titled</w:t>
      </w:r>
      <w:r w:rsidR="003F0952" w:rsidRPr="006823C0">
        <w:t>: “</w:t>
      </w:r>
      <w:r w:rsidR="00CF4E38" w:rsidRPr="006823C0">
        <w:t>Intelligent MAC protocol for SDR-based satellite communication – Software Management Plan</w:t>
      </w:r>
      <w:r w:rsidR="003F0952" w:rsidRPr="006823C0">
        <w:t>”</w:t>
      </w:r>
      <w:r w:rsidR="00CF4E38" w:rsidRPr="006823C0">
        <w:t>.</w:t>
      </w:r>
      <w:r w:rsidRPr="006823C0">
        <w:t xml:space="preserve"> </w:t>
      </w:r>
    </w:p>
    <w:p w14:paraId="18C9ABBC" w14:textId="77777777" w:rsidR="00DC001C" w:rsidRDefault="00DC001C" w:rsidP="00DC001C"/>
    <w:p w14:paraId="0BCE061E" w14:textId="1C89976E" w:rsidR="00DC001C" w:rsidRDefault="00A67A57" w:rsidP="00A67A57">
      <w:pPr>
        <w:pStyle w:val="Heading1"/>
      </w:pPr>
      <w:bookmarkStart w:id="21" w:name="_Toc472531374"/>
      <w:r>
        <w:t>Documents</w:t>
      </w:r>
      <w:bookmarkEnd w:id="21"/>
    </w:p>
    <w:p w14:paraId="70DE55AC" w14:textId="2438C41E" w:rsidR="00A67A57" w:rsidRDefault="00360518" w:rsidP="00360518">
      <w:pPr>
        <w:jc w:val="both"/>
      </w:pPr>
      <w:r w:rsidRPr="00360518">
        <w:t>This section lists the NASA/Government and non-NASA/Government specifications, standards, guidelines, handbooks, or other special publications applicable to the application of this document.</w:t>
      </w:r>
    </w:p>
    <w:p w14:paraId="658318D2" w14:textId="20949B37" w:rsidR="00A67A57" w:rsidRDefault="00A67A57" w:rsidP="00A67A57">
      <w:pPr>
        <w:pStyle w:val="Heading2"/>
      </w:pPr>
      <w:bookmarkStart w:id="22" w:name="_Toc472531375"/>
      <w:r>
        <w:t>Applicable Documents</w:t>
      </w:r>
      <w:bookmarkEnd w:id="22"/>
    </w:p>
    <w:p w14:paraId="4B706983" w14:textId="77777777" w:rsidR="00360518" w:rsidRDefault="00360518" w:rsidP="00A67A57"/>
    <w:p w14:paraId="69BD5C8E" w14:textId="1F657A74" w:rsidR="00A67A57" w:rsidRDefault="00360518" w:rsidP="00A67A57">
      <w:r w:rsidRPr="00360518">
        <w:t>Applicable documents are those documents that form a part of this document. These documents are referenced in this document and the specific references shall carry the same weight as if they were stated within the body of this document.</w:t>
      </w:r>
    </w:p>
    <w:p w14:paraId="55C5C6B9" w14:textId="676E8144" w:rsidR="00360518" w:rsidRDefault="00B92FFA" w:rsidP="000009EA">
      <w:pPr>
        <w:pStyle w:val="Caption"/>
        <w:jc w:val="center"/>
      </w:pPr>
      <w:bookmarkStart w:id="23" w:name="_Toc472531453"/>
      <w:r>
        <w:t xml:space="preserve">Table </w:t>
      </w:r>
      <w:fldSimple w:instr=" SEQ Table \* ARABIC ">
        <w:r w:rsidR="00743B0B">
          <w:rPr>
            <w:noProof/>
          </w:rPr>
          <w:t>1</w:t>
        </w:r>
      </w:fldSimple>
      <w:r>
        <w:t>- Applicable documents</w:t>
      </w:r>
      <w:bookmarkEnd w:id="23"/>
    </w:p>
    <w:tbl>
      <w:tblPr>
        <w:tblStyle w:val="TableGrid"/>
        <w:tblW w:w="0" w:type="auto"/>
        <w:tblLook w:val="04A0" w:firstRow="1" w:lastRow="0" w:firstColumn="1" w:lastColumn="0" w:noHBand="0" w:noVBand="1"/>
      </w:tblPr>
      <w:tblGrid>
        <w:gridCol w:w="4675"/>
        <w:gridCol w:w="4675"/>
      </w:tblGrid>
      <w:tr w:rsidR="00A67A57" w:rsidRPr="00A67A57" w14:paraId="56BAFCC8" w14:textId="77777777" w:rsidTr="004E0956">
        <w:tc>
          <w:tcPr>
            <w:tcW w:w="4675" w:type="dxa"/>
          </w:tcPr>
          <w:p w14:paraId="43961A79" w14:textId="2C426EF1" w:rsidR="00A67A57" w:rsidRPr="00A67A57" w:rsidRDefault="00A67A57" w:rsidP="00A67A57">
            <w:pPr>
              <w:rPr>
                <w:b/>
              </w:rPr>
            </w:pPr>
            <w:r w:rsidRPr="00A67A57">
              <w:rPr>
                <w:b/>
              </w:rPr>
              <w:t>Document Number</w:t>
            </w:r>
          </w:p>
        </w:tc>
        <w:tc>
          <w:tcPr>
            <w:tcW w:w="4675" w:type="dxa"/>
          </w:tcPr>
          <w:p w14:paraId="70826DCB" w14:textId="0BA6E2D4" w:rsidR="00A67A57" w:rsidRPr="00A67A57" w:rsidRDefault="00A67A57" w:rsidP="00A67A57">
            <w:pPr>
              <w:rPr>
                <w:b/>
              </w:rPr>
            </w:pPr>
            <w:r>
              <w:rPr>
                <w:b/>
              </w:rPr>
              <w:t>Applicable Document Title</w:t>
            </w:r>
          </w:p>
        </w:tc>
      </w:tr>
      <w:tr w:rsidR="004E0956" w14:paraId="30FDF998" w14:textId="77777777" w:rsidTr="004E0956">
        <w:tc>
          <w:tcPr>
            <w:tcW w:w="4675" w:type="dxa"/>
          </w:tcPr>
          <w:p w14:paraId="2452B659" w14:textId="69473D6A" w:rsidR="004E0956" w:rsidRPr="003F0952" w:rsidRDefault="004E0956" w:rsidP="0079562B">
            <w:pPr>
              <w:rPr>
                <w:highlight w:val="yellow"/>
              </w:rPr>
            </w:pPr>
            <w:r w:rsidRPr="004E0956">
              <w:t>GRC-CONN-PLAN-5006</w:t>
            </w:r>
          </w:p>
        </w:tc>
        <w:tc>
          <w:tcPr>
            <w:tcW w:w="4675" w:type="dxa"/>
          </w:tcPr>
          <w:p w14:paraId="142A2C9B" w14:textId="1481FC6A" w:rsidR="004E0956" w:rsidRPr="003F0952" w:rsidRDefault="004E0956" w:rsidP="0079562B">
            <w:pPr>
              <w:rPr>
                <w:highlight w:val="yellow"/>
              </w:rPr>
            </w:pPr>
            <w:r w:rsidRPr="004E0956">
              <w:t>Experimenter’s Handbook</w:t>
            </w:r>
          </w:p>
        </w:tc>
      </w:tr>
      <w:tr w:rsidR="004E0956" w14:paraId="74EE3FFC" w14:textId="77777777" w:rsidTr="0079562B">
        <w:tc>
          <w:tcPr>
            <w:tcW w:w="4675" w:type="dxa"/>
          </w:tcPr>
          <w:p w14:paraId="5F43D419" w14:textId="77777777" w:rsidR="004E0956" w:rsidRPr="00CF4E38" w:rsidRDefault="004E0956" w:rsidP="0079562B">
            <w:r w:rsidRPr="00CF4E38">
              <w:t>NPR 7150.2</w:t>
            </w:r>
          </w:p>
        </w:tc>
        <w:tc>
          <w:tcPr>
            <w:tcW w:w="4675" w:type="dxa"/>
          </w:tcPr>
          <w:p w14:paraId="482CACCE" w14:textId="77777777" w:rsidR="004E0956" w:rsidRPr="00CF4E38" w:rsidRDefault="004E0956" w:rsidP="0079562B">
            <w:r w:rsidRPr="00CF4E38">
              <w:t>NASA Software Engineering Requirements</w:t>
            </w:r>
          </w:p>
        </w:tc>
      </w:tr>
      <w:tr w:rsidR="00A67A57" w14:paraId="1109DA07" w14:textId="77777777" w:rsidTr="004E0956">
        <w:tc>
          <w:tcPr>
            <w:tcW w:w="4675" w:type="dxa"/>
          </w:tcPr>
          <w:p w14:paraId="5E805E32" w14:textId="77777777" w:rsidR="00A67A57" w:rsidRDefault="00A67A57" w:rsidP="00A67A57"/>
        </w:tc>
        <w:tc>
          <w:tcPr>
            <w:tcW w:w="4675" w:type="dxa"/>
          </w:tcPr>
          <w:p w14:paraId="7DAA8053" w14:textId="77777777" w:rsidR="00A67A57" w:rsidRDefault="00A67A57" w:rsidP="00A67A57"/>
        </w:tc>
      </w:tr>
      <w:tr w:rsidR="00A67A57" w14:paraId="4E9B0603" w14:textId="77777777" w:rsidTr="004E0956">
        <w:tc>
          <w:tcPr>
            <w:tcW w:w="4675" w:type="dxa"/>
          </w:tcPr>
          <w:p w14:paraId="1617C23C" w14:textId="77777777" w:rsidR="00A67A57" w:rsidRDefault="00A67A57" w:rsidP="00A67A57"/>
        </w:tc>
        <w:tc>
          <w:tcPr>
            <w:tcW w:w="4675" w:type="dxa"/>
          </w:tcPr>
          <w:p w14:paraId="28834281" w14:textId="77777777" w:rsidR="00A67A57" w:rsidRDefault="00A67A57" w:rsidP="00A67A57"/>
        </w:tc>
      </w:tr>
      <w:tr w:rsidR="00E02A87" w14:paraId="37848159" w14:textId="77777777" w:rsidTr="004E0956">
        <w:tc>
          <w:tcPr>
            <w:tcW w:w="4675" w:type="dxa"/>
          </w:tcPr>
          <w:p w14:paraId="32542DB9" w14:textId="31A88656" w:rsidR="00E02A87" w:rsidRDefault="00E02A87" w:rsidP="00A67A57"/>
        </w:tc>
        <w:tc>
          <w:tcPr>
            <w:tcW w:w="4675" w:type="dxa"/>
          </w:tcPr>
          <w:p w14:paraId="626AD544" w14:textId="77777777" w:rsidR="00E02A87" w:rsidRDefault="00E02A87" w:rsidP="00A67A57"/>
        </w:tc>
      </w:tr>
    </w:tbl>
    <w:p w14:paraId="0013487A" w14:textId="77777777" w:rsidR="00A67A57" w:rsidRPr="00A67A57" w:rsidRDefault="00A67A57" w:rsidP="00A67A57"/>
    <w:p w14:paraId="110D832B" w14:textId="41946B34" w:rsidR="00DC001C" w:rsidRDefault="0004376B" w:rsidP="0004376B">
      <w:pPr>
        <w:pStyle w:val="Heading2"/>
      </w:pPr>
      <w:bookmarkStart w:id="24" w:name="_Toc472531376"/>
      <w:r>
        <w:lastRenderedPageBreak/>
        <w:t xml:space="preserve">Reference </w:t>
      </w:r>
      <w:proofErr w:type="spellStart"/>
      <w:r>
        <w:t>Docume</w:t>
      </w:r>
      <w:r w:rsidR="007E373F">
        <w:t>f</w:t>
      </w:r>
      <w:r>
        <w:t>nts</w:t>
      </w:r>
      <w:bookmarkEnd w:id="24"/>
      <w:proofErr w:type="spellEnd"/>
    </w:p>
    <w:p w14:paraId="345C6B28" w14:textId="77777777" w:rsidR="0004376B" w:rsidRDefault="0004376B" w:rsidP="0004376B"/>
    <w:p w14:paraId="536FAFBF" w14:textId="0A01E3FF" w:rsidR="00B92FFA" w:rsidRDefault="00B92FFA" w:rsidP="000009EA">
      <w:pPr>
        <w:pStyle w:val="Caption"/>
        <w:jc w:val="center"/>
      </w:pPr>
      <w:bookmarkStart w:id="25" w:name="_Toc472531454"/>
      <w:r>
        <w:t xml:space="preserve">Table </w:t>
      </w:r>
      <w:fldSimple w:instr=" SEQ Table \* ARABIC ">
        <w:r w:rsidR="00743B0B">
          <w:rPr>
            <w:noProof/>
          </w:rPr>
          <w:t>2</w:t>
        </w:r>
      </w:fldSimple>
      <w:r>
        <w:t>-Reference documents</w:t>
      </w:r>
      <w:bookmarkEnd w:id="25"/>
    </w:p>
    <w:tbl>
      <w:tblPr>
        <w:tblStyle w:val="TableGrid"/>
        <w:tblW w:w="0" w:type="auto"/>
        <w:jc w:val="center"/>
        <w:tblLook w:val="04A0" w:firstRow="1" w:lastRow="0" w:firstColumn="1" w:lastColumn="0" w:noHBand="0" w:noVBand="1"/>
      </w:tblPr>
      <w:tblGrid>
        <w:gridCol w:w="2850"/>
        <w:gridCol w:w="5364"/>
      </w:tblGrid>
      <w:tr w:rsidR="0004376B" w:rsidRPr="00A67A57" w14:paraId="77642813" w14:textId="77777777" w:rsidTr="0005684C">
        <w:trPr>
          <w:jc w:val="center"/>
        </w:trPr>
        <w:tc>
          <w:tcPr>
            <w:tcW w:w="2850" w:type="dxa"/>
          </w:tcPr>
          <w:p w14:paraId="4ABC44BC" w14:textId="77777777" w:rsidR="0004376B" w:rsidRPr="00A67A57" w:rsidRDefault="0004376B" w:rsidP="0079562B">
            <w:pPr>
              <w:rPr>
                <w:b/>
              </w:rPr>
            </w:pPr>
            <w:r w:rsidRPr="00A67A57">
              <w:rPr>
                <w:b/>
              </w:rPr>
              <w:t>Document Number</w:t>
            </w:r>
          </w:p>
        </w:tc>
        <w:tc>
          <w:tcPr>
            <w:tcW w:w="5364" w:type="dxa"/>
          </w:tcPr>
          <w:p w14:paraId="33A5B6D7" w14:textId="2EA2263A" w:rsidR="0004376B" w:rsidRPr="00A67A57" w:rsidRDefault="0004376B" w:rsidP="0079562B">
            <w:pPr>
              <w:rPr>
                <w:b/>
              </w:rPr>
            </w:pPr>
            <w:r>
              <w:rPr>
                <w:b/>
              </w:rPr>
              <w:t>Reference Document Title</w:t>
            </w:r>
          </w:p>
        </w:tc>
      </w:tr>
      <w:tr w:rsidR="0094652C" w14:paraId="74DD0EE0" w14:textId="77777777" w:rsidTr="0005684C">
        <w:trPr>
          <w:jc w:val="center"/>
        </w:trPr>
        <w:tc>
          <w:tcPr>
            <w:tcW w:w="2850" w:type="dxa"/>
          </w:tcPr>
          <w:p w14:paraId="6185D4B5" w14:textId="77777777" w:rsidR="0094652C" w:rsidRDefault="0094652C" w:rsidP="0079562B">
            <w:r w:rsidRPr="00724326">
              <w:t>GRC-CONN-DOC-5022</w:t>
            </w:r>
            <w:r>
              <w:t xml:space="preserve"> </w:t>
            </w:r>
            <w:r w:rsidRPr="00724326">
              <w:t>Rev A</w:t>
            </w:r>
          </w:p>
        </w:tc>
        <w:tc>
          <w:tcPr>
            <w:tcW w:w="5364" w:type="dxa"/>
          </w:tcPr>
          <w:p w14:paraId="663E089B" w14:textId="77777777" w:rsidR="0094652C" w:rsidRDefault="0094652C" w:rsidP="0079562B">
            <w:proofErr w:type="spellStart"/>
            <w:r>
              <w:t>ScaN</w:t>
            </w:r>
            <w:proofErr w:type="spellEnd"/>
            <w:r>
              <w:t xml:space="preserve"> Testbed Flight and Ground System Description</w:t>
            </w:r>
          </w:p>
        </w:tc>
      </w:tr>
      <w:tr w:rsidR="0004376B" w14:paraId="79F11436" w14:textId="77777777" w:rsidTr="0005684C">
        <w:trPr>
          <w:jc w:val="center"/>
        </w:trPr>
        <w:tc>
          <w:tcPr>
            <w:tcW w:w="2850" w:type="dxa"/>
          </w:tcPr>
          <w:p w14:paraId="38328A21" w14:textId="40BC8AE6" w:rsidR="0004376B" w:rsidRDefault="00507501" w:rsidP="0079562B">
            <w:r>
              <w:t>JPL D-47937</w:t>
            </w:r>
          </w:p>
        </w:tc>
        <w:tc>
          <w:tcPr>
            <w:tcW w:w="5364" w:type="dxa"/>
          </w:tcPr>
          <w:p w14:paraId="05E9EB35" w14:textId="3E57C7E1" w:rsidR="0004376B" w:rsidRDefault="00507501" w:rsidP="0079562B">
            <w:r>
              <w:t>Operating Environment Operator’s Guide</w:t>
            </w:r>
          </w:p>
        </w:tc>
      </w:tr>
      <w:tr w:rsidR="0004376B" w14:paraId="2F88129B" w14:textId="77777777" w:rsidTr="0005684C">
        <w:trPr>
          <w:jc w:val="center"/>
        </w:trPr>
        <w:tc>
          <w:tcPr>
            <w:tcW w:w="2850" w:type="dxa"/>
          </w:tcPr>
          <w:p w14:paraId="30A15228" w14:textId="22118C51" w:rsidR="0004376B" w:rsidRDefault="0005684C" w:rsidP="0079562B">
            <w:r>
              <w:t>D-63241</w:t>
            </w:r>
          </w:p>
        </w:tc>
        <w:tc>
          <w:tcPr>
            <w:tcW w:w="5364" w:type="dxa"/>
          </w:tcPr>
          <w:p w14:paraId="37D989CB" w14:textId="43FE8E4E" w:rsidR="0004376B" w:rsidRDefault="0005684C" w:rsidP="0079562B">
            <w:r>
              <w:t>Operating Environment Development Integrator’s Guide</w:t>
            </w:r>
          </w:p>
        </w:tc>
      </w:tr>
      <w:tr w:rsidR="0005684C" w14:paraId="771CB2AE" w14:textId="77777777" w:rsidTr="0005684C">
        <w:trPr>
          <w:jc w:val="center"/>
        </w:trPr>
        <w:tc>
          <w:tcPr>
            <w:tcW w:w="2850" w:type="dxa"/>
          </w:tcPr>
          <w:p w14:paraId="7F520910" w14:textId="1FC83A21" w:rsidR="0005684C" w:rsidRDefault="0005684C" w:rsidP="0079562B">
            <w:r>
              <w:t>JPL D-63258</w:t>
            </w:r>
          </w:p>
        </w:tc>
        <w:tc>
          <w:tcPr>
            <w:tcW w:w="5364" w:type="dxa"/>
          </w:tcPr>
          <w:p w14:paraId="0932A626" w14:textId="584EB7C7" w:rsidR="0005684C" w:rsidRDefault="0005684C" w:rsidP="0079562B">
            <w:r>
              <w:t>Space Telecommunications Radio System Operating Environment Development Environment</w:t>
            </w:r>
          </w:p>
        </w:tc>
      </w:tr>
    </w:tbl>
    <w:p w14:paraId="3695AD8C" w14:textId="77777777" w:rsidR="0094652C" w:rsidRDefault="0094652C">
      <w:r>
        <w:br w:type="page"/>
      </w:r>
    </w:p>
    <w:p w14:paraId="35A4744C" w14:textId="40271839" w:rsidR="00066486" w:rsidRDefault="00066486" w:rsidP="00066486">
      <w:pPr>
        <w:pStyle w:val="Heading1"/>
      </w:pPr>
      <w:bookmarkStart w:id="26" w:name="_Toc472531377"/>
      <w:r>
        <w:lastRenderedPageBreak/>
        <w:t>Experiment Definition</w:t>
      </w:r>
      <w:bookmarkEnd w:id="26"/>
    </w:p>
    <w:p w14:paraId="36D90F82" w14:textId="06F5D172" w:rsidR="00066486" w:rsidRDefault="00066486" w:rsidP="00066486">
      <w:pPr>
        <w:pStyle w:val="Heading2"/>
      </w:pPr>
      <w:bookmarkStart w:id="27" w:name="_Toc472531378"/>
      <w:r>
        <w:t>Objective</w:t>
      </w:r>
      <w:bookmarkEnd w:id="27"/>
    </w:p>
    <w:p w14:paraId="03C3BB51" w14:textId="77777777" w:rsidR="00066486" w:rsidRDefault="00066486" w:rsidP="00066486"/>
    <w:p w14:paraId="2A8AD8F3" w14:textId="495412BA" w:rsidR="00705A81" w:rsidRPr="00705A81" w:rsidRDefault="00705A81" w:rsidP="00066486">
      <w:pPr>
        <w:rPr>
          <w:b/>
        </w:rPr>
      </w:pPr>
      <w:r w:rsidRPr="00705A81">
        <w:rPr>
          <w:b/>
        </w:rPr>
        <w:t>Statement of work</w:t>
      </w:r>
    </w:p>
    <w:p w14:paraId="6534994C" w14:textId="11081DD1" w:rsidR="0001164F" w:rsidRDefault="00111958" w:rsidP="0001164F">
      <w:pPr>
        <w:jc w:val="both"/>
      </w:pPr>
      <w:r>
        <w:t xml:space="preserve">The main objective of this </w:t>
      </w:r>
      <w:r w:rsidR="006823C0">
        <w:t>program</w:t>
      </w:r>
      <w:r>
        <w:t xml:space="preserve"> is to </w:t>
      </w:r>
      <w:r w:rsidR="00A03EF4">
        <w:t>develop, implement</w:t>
      </w:r>
      <w:r w:rsidR="006823C0">
        <w:t>,</w:t>
      </w:r>
      <w:r w:rsidR="00A03EF4">
        <w:t xml:space="preserve"> and </w:t>
      </w:r>
      <w:r w:rsidR="00D217B2">
        <w:t xml:space="preserve">test </w:t>
      </w:r>
      <w:r w:rsidR="00791BBA">
        <w:t xml:space="preserve">a proof-of-concept </w:t>
      </w:r>
      <w:r w:rsidR="00D217B2">
        <w:t xml:space="preserve">intelligent MAC protocol based on </w:t>
      </w:r>
      <w:r w:rsidR="00CB087B">
        <w:t xml:space="preserve">adaptive and </w:t>
      </w:r>
      <w:r w:rsidR="00D217B2">
        <w:t xml:space="preserve">predictive techniques for on-orbit SDR radios and to assess the achieved data link performance in terms of throughput improvement and increase </w:t>
      </w:r>
      <w:r w:rsidR="00D425F1">
        <w:t>in co</w:t>
      </w:r>
      <w:r w:rsidR="00B71043">
        <w:t>nnection time before disruption</w:t>
      </w:r>
      <w:r w:rsidR="00B71043" w:rsidRPr="00DF7077">
        <w:t>, as well as multi-objective performance during different communications mission phases.</w:t>
      </w:r>
    </w:p>
    <w:p w14:paraId="1F70ACAD" w14:textId="28425261" w:rsidR="00066486" w:rsidRDefault="0001164F" w:rsidP="00B13147">
      <w:pPr>
        <w:jc w:val="both"/>
      </w:pPr>
      <w:r w:rsidRPr="00DF7077">
        <w:t xml:space="preserve">Additional objectives include the </w:t>
      </w:r>
      <w:r w:rsidR="00A979D0" w:rsidRPr="00DF7077">
        <w:t xml:space="preserve">experimentation with </w:t>
      </w:r>
      <w:r w:rsidRPr="00DF7077">
        <w:t>prediction algorithms based on well</w:t>
      </w:r>
      <w:r w:rsidR="006823C0" w:rsidRPr="00DF7077">
        <w:t>-</w:t>
      </w:r>
      <w:r w:rsidRPr="00DF7077">
        <w:t>know</w:t>
      </w:r>
      <w:r w:rsidR="00DB29F4" w:rsidRPr="00DF7077">
        <w:t>n</w:t>
      </w:r>
      <w:r w:rsidRPr="00DF7077">
        <w:t xml:space="preserve"> techniques such as </w:t>
      </w:r>
      <w:r w:rsidR="00A979D0" w:rsidRPr="00DF7077">
        <w:t xml:space="preserve">Kalman filters and its variants, as well as </w:t>
      </w:r>
      <w:r w:rsidR="0060656A" w:rsidRPr="00DF7077">
        <w:t xml:space="preserve">machine learning algorithms </w:t>
      </w:r>
      <w:r w:rsidRPr="00DF7077">
        <w:t>using past</w:t>
      </w:r>
      <w:r>
        <w:t xml:space="preserve"> telemetry data such as received power levels and third</w:t>
      </w:r>
      <w:r w:rsidR="006823C0">
        <w:t>-</w:t>
      </w:r>
      <w:r>
        <w:t xml:space="preserve">party data bases such as NOAA’s space weather forecast data. </w:t>
      </w:r>
    </w:p>
    <w:p w14:paraId="762BB509" w14:textId="723B6E16" w:rsidR="00852C4A" w:rsidRDefault="006823C0" w:rsidP="00B13147">
      <w:pPr>
        <w:jc w:val="both"/>
      </w:pPr>
      <w:r w:rsidRPr="00DF7077">
        <w:t>T</w:t>
      </w:r>
      <w:r w:rsidR="00852C4A" w:rsidRPr="00DF7077">
        <w:t>he development phase also include</w:t>
      </w:r>
      <w:r w:rsidRPr="00DF7077">
        <w:t>s</w:t>
      </w:r>
      <w:r w:rsidR="00852C4A" w:rsidRPr="00DF7077">
        <w:t xml:space="preserve"> a research phase</w:t>
      </w:r>
      <w:r w:rsidRPr="00DF7077">
        <w:t>, during which</w:t>
      </w:r>
      <w:r w:rsidR="00852C4A" w:rsidRPr="00DF7077">
        <w:t xml:space="preserve"> </w:t>
      </w:r>
      <w:r w:rsidR="00EF044F" w:rsidRPr="00DF7077">
        <w:t xml:space="preserve">modelling of the most common channel impairments will be done, such as slow and fast fading. These models will be used as a first resource to test the proposed algorithms, </w:t>
      </w:r>
      <w:r w:rsidR="00852C4A" w:rsidRPr="00DF7077">
        <w:t xml:space="preserve">as well as to define the basic behavior of the protocol in terms of </w:t>
      </w:r>
      <w:r w:rsidR="00EF044F" w:rsidRPr="00DF7077">
        <w:t xml:space="preserve">learning and </w:t>
      </w:r>
      <w:r w:rsidR="00852C4A" w:rsidRPr="00DF7077">
        <w:t>decision logic to meet minimum performance requirements.</w:t>
      </w:r>
      <w:r w:rsidR="00113206" w:rsidRPr="00DF7077">
        <w:t xml:space="preserve"> </w:t>
      </w:r>
      <w:r w:rsidR="00F94307" w:rsidRPr="00DF7077">
        <w:t xml:space="preserve">One of the most interesting research scenarios is expected to be the performance evaluation of </w:t>
      </w:r>
      <w:r w:rsidR="00113206" w:rsidRPr="00DF7077">
        <w:t xml:space="preserve">communication through </w:t>
      </w:r>
      <w:r w:rsidRPr="00DF7077">
        <w:t xml:space="preserve">the ionospheric </w:t>
      </w:r>
      <w:r w:rsidR="00113206" w:rsidRPr="00DF7077">
        <w:t>plasma, whe</w:t>
      </w:r>
      <w:r w:rsidR="00DB29F4" w:rsidRPr="00DF7077">
        <w:t>n</w:t>
      </w:r>
      <w:r w:rsidR="00113206" w:rsidRPr="00DF7077">
        <w:t xml:space="preserve"> the channel imposes the most challenging scenario for low-margin systems operating at low elevation angles between Earth and a space radio.</w:t>
      </w:r>
    </w:p>
    <w:p w14:paraId="07B8691D" w14:textId="718C78B0" w:rsidR="00D425F1" w:rsidRDefault="00F17E00" w:rsidP="00B13147">
      <w:pPr>
        <w:jc w:val="both"/>
      </w:pPr>
      <w:r>
        <w:t>O</w:t>
      </w:r>
      <w:r w:rsidR="00A03EF4">
        <w:t>nce the protocol is ready on ground (after development, implementation</w:t>
      </w:r>
      <w:r w:rsidR="006823C0">
        <w:t>,</w:t>
      </w:r>
      <w:r w:rsidR="00A03EF4">
        <w:t xml:space="preserve"> and </w:t>
      </w:r>
      <w:r w:rsidR="00CB087B">
        <w:t xml:space="preserve">ground </w:t>
      </w:r>
      <w:r w:rsidR="00A03EF4">
        <w:t>testing)</w:t>
      </w:r>
      <w:r>
        <w:t xml:space="preserve">, it is expected </w:t>
      </w:r>
      <w:r w:rsidR="00CB087B">
        <w:t xml:space="preserve">to be </w:t>
      </w:r>
      <w:r>
        <w:t>test</w:t>
      </w:r>
      <w:r w:rsidR="00CB087B">
        <w:t xml:space="preserve">ed in space </w:t>
      </w:r>
      <w:r w:rsidR="0001164F">
        <w:t>for</w:t>
      </w:r>
      <w:r>
        <w:t xml:space="preserve"> links between the on-orbit </w:t>
      </w:r>
      <w:proofErr w:type="spellStart"/>
      <w:r>
        <w:t>ScaN</w:t>
      </w:r>
      <w:proofErr w:type="spellEnd"/>
      <w:r>
        <w:t xml:space="preserve"> Testbed </w:t>
      </w:r>
      <w:r w:rsidR="00CB087B">
        <w:t xml:space="preserve">SDR </w:t>
      </w:r>
      <w:r w:rsidR="008C6D71">
        <w:t xml:space="preserve">and </w:t>
      </w:r>
      <w:r w:rsidR="00DB29F4">
        <w:t xml:space="preserve">ground stations </w:t>
      </w:r>
      <w:r w:rsidR="00CA5FB4">
        <w:t>at</w:t>
      </w:r>
      <w:r w:rsidR="00DB29F4">
        <w:t xml:space="preserve"> </w:t>
      </w:r>
      <w:r w:rsidR="00CA5FB4">
        <w:t>Glenn Research Center (GRC)</w:t>
      </w:r>
      <w:r w:rsidR="008C6D71">
        <w:t xml:space="preserve"> </w:t>
      </w:r>
      <w:r w:rsidR="00A03EF4">
        <w:t>and White Sands</w:t>
      </w:r>
      <w:r w:rsidR="00CB087B">
        <w:t>.</w:t>
      </w:r>
    </w:p>
    <w:p w14:paraId="662DBD0D" w14:textId="59378573" w:rsidR="00791BBA" w:rsidRDefault="00791BBA" w:rsidP="00B13147">
      <w:pPr>
        <w:jc w:val="both"/>
      </w:pPr>
      <w:r>
        <w:t>Note that the experimenters’ team will attempt to implement this proof-of-concept prototype using all available resources, infrastructure, personnel, and facilities within the defined project period.</w:t>
      </w:r>
    </w:p>
    <w:p w14:paraId="6DC4BC5F" w14:textId="2C608136" w:rsidR="00705A81" w:rsidRPr="00705A81" w:rsidRDefault="00705A81" w:rsidP="00B13147">
      <w:pPr>
        <w:jc w:val="both"/>
        <w:rPr>
          <w:b/>
        </w:rPr>
      </w:pPr>
      <w:r w:rsidRPr="00705A81">
        <w:rPr>
          <w:b/>
        </w:rPr>
        <w:t>Quantitative metrics</w:t>
      </w:r>
    </w:p>
    <w:p w14:paraId="73148E78" w14:textId="4B3CB641" w:rsidR="008B0FF6" w:rsidRDefault="008B0FF6" w:rsidP="00B13147">
      <w:pPr>
        <w:jc w:val="both"/>
      </w:pPr>
      <w:r>
        <w:t xml:space="preserve">The performance of this intelligent MAC protocol </w:t>
      </w:r>
      <w:r w:rsidR="009B7EE9" w:rsidRPr="00DF7077">
        <w:t xml:space="preserve">is expected to </w:t>
      </w:r>
      <w:r w:rsidRPr="00DF7077">
        <w:t>be</w:t>
      </w:r>
      <w:r>
        <w:t xml:space="preserve"> measured through the following quantitative metrics:</w:t>
      </w:r>
    </w:p>
    <w:p w14:paraId="271182EB" w14:textId="33F9D69E" w:rsidR="00336666" w:rsidRDefault="00336666" w:rsidP="00852C4A">
      <w:pPr>
        <w:pStyle w:val="ListParagraph"/>
        <w:numPr>
          <w:ilvl w:val="0"/>
          <w:numId w:val="13"/>
        </w:numPr>
        <w:jc w:val="both"/>
      </w:pPr>
      <w:r>
        <w:t>Relative power loss between transmitter and receiver</w:t>
      </w:r>
    </w:p>
    <w:p w14:paraId="46A05470" w14:textId="7A36556C" w:rsidR="00852C4A" w:rsidRDefault="00852C4A" w:rsidP="00852C4A">
      <w:pPr>
        <w:pStyle w:val="ListParagraph"/>
        <w:numPr>
          <w:ilvl w:val="0"/>
          <w:numId w:val="13"/>
        </w:numPr>
        <w:jc w:val="both"/>
      </w:pPr>
      <w:r>
        <w:t>Data rate (throughput)</w:t>
      </w:r>
    </w:p>
    <w:p w14:paraId="60DCE5D6" w14:textId="354B3198" w:rsidR="008B0FF6" w:rsidRDefault="008B0FF6" w:rsidP="00852C4A">
      <w:pPr>
        <w:pStyle w:val="ListParagraph"/>
        <w:numPr>
          <w:ilvl w:val="0"/>
          <w:numId w:val="13"/>
        </w:numPr>
        <w:jc w:val="both"/>
      </w:pPr>
      <w:r>
        <w:t>Bit error rate (BER)</w:t>
      </w:r>
    </w:p>
    <w:p w14:paraId="12AB48D6" w14:textId="32CB31B7" w:rsidR="00336666" w:rsidRDefault="00336666" w:rsidP="00852C4A">
      <w:pPr>
        <w:pStyle w:val="ListParagraph"/>
        <w:numPr>
          <w:ilvl w:val="0"/>
          <w:numId w:val="13"/>
        </w:numPr>
        <w:jc w:val="both"/>
      </w:pPr>
      <w:r>
        <w:t>Latency</w:t>
      </w:r>
    </w:p>
    <w:p w14:paraId="144023F8" w14:textId="318FFC00" w:rsidR="008B0FF6" w:rsidRDefault="008B0FF6" w:rsidP="00852C4A">
      <w:pPr>
        <w:pStyle w:val="ListParagraph"/>
        <w:numPr>
          <w:ilvl w:val="0"/>
          <w:numId w:val="13"/>
        </w:numPr>
        <w:jc w:val="both"/>
      </w:pPr>
      <w:r>
        <w:t>Spectral efficiency</w:t>
      </w:r>
    </w:p>
    <w:p w14:paraId="25D9F2FA" w14:textId="6A33EEB4" w:rsidR="008B0FF6" w:rsidRDefault="008B0FF6" w:rsidP="00852C4A">
      <w:pPr>
        <w:pStyle w:val="ListParagraph"/>
        <w:numPr>
          <w:ilvl w:val="0"/>
          <w:numId w:val="13"/>
        </w:numPr>
        <w:jc w:val="both"/>
      </w:pPr>
      <w:r>
        <w:t>Power consumption</w:t>
      </w:r>
    </w:p>
    <w:p w14:paraId="655961E1" w14:textId="07CA123B" w:rsidR="009B7EE9" w:rsidRPr="00DF7077" w:rsidRDefault="009B7EE9" w:rsidP="00852C4A">
      <w:pPr>
        <w:pStyle w:val="ListParagraph"/>
        <w:numPr>
          <w:ilvl w:val="0"/>
          <w:numId w:val="13"/>
        </w:numPr>
        <w:jc w:val="both"/>
      </w:pPr>
      <w:r w:rsidRPr="00DF7077">
        <w:t>Bandwidth</w:t>
      </w:r>
    </w:p>
    <w:p w14:paraId="44B78653" w14:textId="7B48FA38" w:rsidR="00705A81" w:rsidRPr="00F606F9" w:rsidRDefault="00F606F9" w:rsidP="00B13147">
      <w:pPr>
        <w:jc w:val="both"/>
        <w:rPr>
          <w:b/>
        </w:rPr>
      </w:pPr>
      <w:r w:rsidRPr="00F606F9">
        <w:rPr>
          <w:b/>
        </w:rPr>
        <w:t>Comparison of objectives with the current state of the art</w:t>
      </w:r>
    </w:p>
    <w:p w14:paraId="58151FA7" w14:textId="6BC89004" w:rsidR="009911A8" w:rsidRDefault="009911A8" w:rsidP="00DF7077">
      <w:pPr>
        <w:autoSpaceDE w:val="0"/>
        <w:autoSpaceDN w:val="0"/>
        <w:adjustRightInd w:val="0"/>
        <w:spacing w:after="0" w:line="240" w:lineRule="auto"/>
        <w:jc w:val="both"/>
      </w:pPr>
      <w:r>
        <w:lastRenderedPageBreak/>
        <w:t>Beyond implementing and testing the proposed MAC protocol for communication between a ground</w:t>
      </w:r>
      <w:r w:rsidR="001758D1">
        <w:t xml:space="preserve"> </w:t>
      </w:r>
      <w:r>
        <w:t>station and an on-orbit SDR and assessing its performance for a near-Earth link, we also must c</w:t>
      </w:r>
      <w:r w:rsidR="00F606F9">
        <w:t>onsider</w:t>
      </w:r>
      <w:r>
        <w:t xml:space="preserve"> its performance while facing </w:t>
      </w:r>
      <w:r w:rsidR="008A4120" w:rsidRPr="00DF7077">
        <w:t xml:space="preserve">conflicting resource allocation while trying to optimize multiple objectives </w:t>
      </w:r>
      <w:r w:rsidRPr="00DF7077">
        <w:t xml:space="preserve">for links with radios </w:t>
      </w:r>
      <w:r w:rsidR="001758D1" w:rsidRPr="00DF7077">
        <w:t>in</w:t>
      </w:r>
      <w:r w:rsidRPr="00DF7077">
        <w:t xml:space="preserve"> </w:t>
      </w:r>
      <w:r w:rsidR="008A4120" w:rsidRPr="00DF7077">
        <w:t xml:space="preserve">LEO or </w:t>
      </w:r>
      <w:r w:rsidRPr="00DF7077">
        <w:t>GEO orbits</w:t>
      </w:r>
      <w:r w:rsidR="008A4120" w:rsidRPr="00DF7077">
        <w:t>, and</w:t>
      </w:r>
      <w:r w:rsidRPr="00DF7077">
        <w:t xml:space="preserve"> </w:t>
      </w:r>
      <w:r w:rsidR="001758D1" w:rsidRPr="00DF7077">
        <w:t>in</w:t>
      </w:r>
      <w:r w:rsidRPr="00DF7077">
        <w:t xml:space="preserve"> deep space.</w:t>
      </w:r>
      <w:r w:rsidR="00621445">
        <w:t xml:space="preserve"> </w:t>
      </w:r>
      <w:r w:rsidR="00621445" w:rsidRPr="00621445">
        <w:t>Machine learning (ML) techniques have been studied with respect to the</w:t>
      </w:r>
      <w:r w:rsidR="00621445">
        <w:t>ir approach to CR, thus address</w:t>
      </w:r>
      <w:r w:rsidR="00621445" w:rsidRPr="00621445">
        <w:t>ing the learning</w:t>
      </w:r>
      <w:r w:rsidR="00621445">
        <w:t xml:space="preserve"> </w:t>
      </w:r>
      <w:r w:rsidR="00621445" w:rsidRPr="00621445">
        <w:t>issue</w:t>
      </w:r>
      <w:r w:rsidR="00D8190A">
        <w:t xml:space="preserve"> </w:t>
      </w:r>
      <w:sdt>
        <w:sdtPr>
          <w:id w:val="-520094193"/>
          <w:citation/>
        </w:sdtPr>
        <w:sdtContent>
          <w:r w:rsidR="00D8190A">
            <w:fldChar w:fldCharType="begin"/>
          </w:r>
          <w:r w:rsidR="00D8190A">
            <w:instrText xml:space="preserve"> CITATION HeA10 \l 1033  \m Roi13 \m Abb15 \m Bka13</w:instrText>
          </w:r>
          <w:r w:rsidR="00D8190A">
            <w:fldChar w:fldCharType="separate"/>
          </w:r>
          <w:r w:rsidR="00D8190A" w:rsidRPr="00D8190A">
            <w:rPr>
              <w:noProof/>
            </w:rPr>
            <w:t>[1, 2, 3, 4]</w:t>
          </w:r>
          <w:r w:rsidR="00D8190A">
            <w:fldChar w:fldCharType="end"/>
          </w:r>
        </w:sdtContent>
      </w:sdt>
      <w:r w:rsidR="00621445" w:rsidRPr="00621445">
        <w:t xml:space="preserve">. Both approaches, optimization and ML, have been studied </w:t>
      </w:r>
      <w:proofErr w:type="gramStart"/>
      <w:r w:rsidR="00621445" w:rsidRPr="00621445">
        <w:t>in order to</w:t>
      </w:r>
      <w:proofErr w:type="gramEnd"/>
      <w:r w:rsidR="00621445" w:rsidRPr="00621445">
        <w:t xml:space="preserve"> determine</w:t>
      </w:r>
      <w:r w:rsidR="00A10706">
        <w:t xml:space="preserve"> </w:t>
      </w:r>
      <w:r w:rsidR="00621445" w:rsidRPr="00621445">
        <w:t xml:space="preserve">how they can assist </w:t>
      </w:r>
      <w:r w:rsidR="00A10706">
        <w:t>cognitive radio (CR)</w:t>
      </w:r>
      <w:r w:rsidR="00621445" w:rsidRPr="00621445">
        <w:t xml:space="preserve"> systems with respect to </w:t>
      </w:r>
      <w:r w:rsidR="00A10706">
        <w:t>fi</w:t>
      </w:r>
      <w:r w:rsidR="00621445" w:rsidRPr="00621445">
        <w:t>nding the best con</w:t>
      </w:r>
      <w:r w:rsidR="00A10706">
        <w:t>fi</w:t>
      </w:r>
      <w:r w:rsidR="00621445" w:rsidRPr="00621445">
        <w:t>guration parameter set, with the</w:t>
      </w:r>
      <w:r w:rsidR="00A10706">
        <w:t xml:space="preserve"> </w:t>
      </w:r>
      <w:r w:rsidR="00621445" w:rsidRPr="00621445">
        <w:t>majority of research focused on spectrum management, including sensing techniques, for terrestrial links</w:t>
      </w:r>
      <w:r w:rsidR="00A10706">
        <w:t xml:space="preserve"> </w:t>
      </w:r>
      <w:sdt>
        <w:sdtPr>
          <w:id w:val="1801196122"/>
          <w:citation/>
        </w:sdtPr>
        <w:sdtContent>
          <w:r w:rsidR="00A10706">
            <w:fldChar w:fldCharType="begin"/>
          </w:r>
          <w:r w:rsidR="00A10706">
            <w:instrText xml:space="preserve"> CITATION Bka13 \l 1033 </w:instrText>
          </w:r>
          <w:r w:rsidR="00A10706">
            <w:fldChar w:fldCharType="separate"/>
          </w:r>
          <w:r w:rsidR="00A10706" w:rsidRPr="00A10706">
            <w:rPr>
              <w:noProof/>
            </w:rPr>
            <w:t>[4]</w:t>
          </w:r>
          <w:r w:rsidR="00A10706">
            <w:fldChar w:fldCharType="end"/>
          </w:r>
        </w:sdtContent>
      </w:sdt>
      <w:r w:rsidR="00621445" w:rsidRPr="00621445">
        <w:t>.</w:t>
      </w:r>
      <w:r w:rsidR="00A10706">
        <w:t xml:space="preserve"> </w:t>
      </w:r>
      <w:r w:rsidR="00621445" w:rsidRPr="00621445">
        <w:t>The scenario is the same for satellite links, with the majority of CR research focused on</w:t>
      </w:r>
      <w:r w:rsidR="00A10706">
        <w:t xml:space="preserve"> </w:t>
      </w:r>
      <w:r w:rsidR="00621445" w:rsidRPr="00621445">
        <w:t>spectrum resource</w:t>
      </w:r>
      <w:r w:rsidR="00A10706">
        <w:t xml:space="preserve"> </w:t>
      </w:r>
      <w:r w:rsidR="00621445" w:rsidRPr="00621445">
        <w:t>allocation</w:t>
      </w:r>
      <w:r w:rsidR="00CC7757">
        <w:t xml:space="preserve"> </w:t>
      </w:r>
      <w:sdt>
        <w:sdtPr>
          <w:id w:val="1135684893"/>
          <w:citation/>
        </w:sdtPr>
        <w:sdtContent>
          <w:r w:rsidR="00CC7757">
            <w:fldChar w:fldCharType="begin"/>
          </w:r>
          <w:r w:rsidR="00CC7757">
            <w:instrText xml:space="preserve"> CITATION Cha15 \l 1033  \m Sha14</w:instrText>
          </w:r>
          <w:r w:rsidR="00CC7757">
            <w:fldChar w:fldCharType="separate"/>
          </w:r>
          <w:r w:rsidR="00CC7757" w:rsidRPr="00CC7757">
            <w:rPr>
              <w:noProof/>
            </w:rPr>
            <w:t>[5, 6]</w:t>
          </w:r>
          <w:r w:rsidR="00CC7757">
            <w:fldChar w:fldCharType="end"/>
          </w:r>
        </w:sdtContent>
      </w:sdt>
      <w:r w:rsidR="00CC7757">
        <w:t xml:space="preserve"> </w:t>
      </w:r>
      <w:r w:rsidR="00621445" w:rsidRPr="00621445">
        <w:t>and to the best of the authors' knowledge, almost none on radio resource management.</w:t>
      </w:r>
      <w:r w:rsidR="00DF7077">
        <w:t xml:space="preserve"> </w:t>
      </w:r>
      <w:r>
        <w:t xml:space="preserve">We </w:t>
      </w:r>
      <w:r w:rsidR="001758D1">
        <w:t>propose</w:t>
      </w:r>
      <w:r>
        <w:t xml:space="preserve"> to employ techniques </w:t>
      </w:r>
      <w:r w:rsidR="0047434A">
        <w:t xml:space="preserve">that leverage </w:t>
      </w:r>
      <w:r>
        <w:t>Kalman filter</w:t>
      </w:r>
      <w:r w:rsidR="0047434A">
        <w:t xml:space="preserve">s </w:t>
      </w:r>
      <w:sdt>
        <w:sdtPr>
          <w:id w:val="-1504969415"/>
          <w:citation/>
        </w:sdtPr>
        <w:sdtContent>
          <w:r w:rsidR="0047434A">
            <w:fldChar w:fldCharType="begin"/>
          </w:r>
          <w:r w:rsidR="0047434A">
            <w:instrText xml:space="preserve"> CITATION Kut04 \l 1033  \m Cha04 \m Ibe05 \m Leo94 \m Mil04</w:instrText>
          </w:r>
          <w:r w:rsidR="0047434A">
            <w:fldChar w:fldCharType="separate"/>
          </w:r>
          <w:r w:rsidR="009D0215" w:rsidRPr="009D0215">
            <w:rPr>
              <w:noProof/>
            </w:rPr>
            <w:t>[1, 2, 3, 4, 5]</w:t>
          </w:r>
          <w:r w:rsidR="0047434A">
            <w:fldChar w:fldCharType="end"/>
          </w:r>
        </w:sdtContent>
      </w:sdt>
      <w:r>
        <w:t xml:space="preserve"> for </w:t>
      </w:r>
      <w:r w:rsidR="0047434A">
        <w:t xml:space="preserve">channel state detection such as the Interactive Multiple Mode (IMM) filters </w:t>
      </w:r>
      <w:sdt>
        <w:sdtPr>
          <w:id w:val="-1533407323"/>
          <w:citation/>
        </w:sdtPr>
        <w:sdtContent>
          <w:r w:rsidR="009D0215">
            <w:fldChar w:fldCharType="begin"/>
          </w:r>
          <w:r w:rsidR="009D0215">
            <w:instrText xml:space="preserve"> CITATION PVR16 \l 1033  \m Fer16</w:instrText>
          </w:r>
          <w:r w:rsidR="00FA36D2">
            <w:instrText xml:space="preserve"> \m Hac16</w:instrText>
          </w:r>
          <w:r w:rsidR="009D0215">
            <w:fldChar w:fldCharType="separate"/>
          </w:r>
          <w:r w:rsidR="00FA36D2" w:rsidRPr="00FA36D2">
            <w:rPr>
              <w:noProof/>
            </w:rPr>
            <w:t>[6, 7, 8]</w:t>
          </w:r>
          <w:r w:rsidR="009D0215">
            <w:fldChar w:fldCharType="end"/>
          </w:r>
        </w:sdtContent>
      </w:sdt>
      <w:r w:rsidR="00DF7077">
        <w:t>.</w:t>
      </w:r>
    </w:p>
    <w:p w14:paraId="4D80A944" w14:textId="45D42C36" w:rsidR="00F606F9" w:rsidRDefault="00BA7ADB" w:rsidP="00B13147">
      <w:pPr>
        <w:jc w:val="both"/>
      </w:pPr>
      <w:r>
        <w:t xml:space="preserve">The MAC protocol specifies rules by which a frame is transmitted </w:t>
      </w:r>
      <w:r w:rsidR="001758D1">
        <w:t>via</w:t>
      </w:r>
      <w:r>
        <w:t xml:space="preserve"> the link. It aims to coordinate the frame transmissions of several nodes from </w:t>
      </w:r>
      <w:proofErr w:type="gramStart"/>
      <w:r>
        <w:t>a network meeting multiple access requirements</w:t>
      </w:r>
      <w:proofErr w:type="gramEnd"/>
      <w:r>
        <w:t>, classified into channel partitioning, e.g., TDMA, CDMA, FDMA, and random access, e.g., CSMA/CD or CSMA/CA</w:t>
      </w:r>
      <w:r w:rsidR="00E16F8D">
        <w:t xml:space="preserve"> </w:t>
      </w:r>
      <w:sdt>
        <w:sdtPr>
          <w:id w:val="-136959674"/>
          <w:citation/>
        </w:sdtPr>
        <w:sdtContent>
          <w:r w:rsidR="00E16F8D">
            <w:fldChar w:fldCharType="begin"/>
          </w:r>
          <w:r w:rsidR="00062EDD">
            <w:instrText xml:space="preserve">CITATION Guv11 \m Kur13 \l 1033 </w:instrText>
          </w:r>
          <w:r w:rsidR="00E16F8D">
            <w:fldChar w:fldCharType="separate"/>
          </w:r>
          <w:r w:rsidR="00062EDD" w:rsidRPr="00062EDD">
            <w:rPr>
              <w:noProof/>
            </w:rPr>
            <w:t>[15, 16]</w:t>
          </w:r>
          <w:r w:rsidR="00E16F8D">
            <w:fldChar w:fldCharType="end"/>
          </w:r>
        </w:sdtContent>
      </w:sdt>
      <w:r>
        <w:t>.</w:t>
      </w:r>
      <w:r w:rsidRPr="00BA7ADB">
        <w:t xml:space="preserve"> </w:t>
      </w:r>
      <w:r>
        <w:t xml:space="preserve">They can also be implemented in a hybrid </w:t>
      </w:r>
      <w:r w:rsidR="001758D1">
        <w:t>manner</w:t>
      </w:r>
      <w:r>
        <w:t xml:space="preserve"> </w:t>
      </w:r>
      <w:r w:rsidRPr="00477AB5">
        <w:t xml:space="preserve">which </w:t>
      </w:r>
      <w:r w:rsidR="00477AB5">
        <w:t>affords</w:t>
      </w:r>
      <w:r>
        <w:t xml:space="preserve"> the opportunity to explore </w:t>
      </w:r>
      <w:r w:rsidR="005F59D4">
        <w:t>a</w:t>
      </w:r>
      <w:r>
        <w:t xml:space="preserve"> hybrid model that adapts over time </w:t>
      </w:r>
      <w:r w:rsidR="001758D1">
        <w:t>to</w:t>
      </w:r>
      <w:r>
        <w:t xml:space="preserve"> different aspects depending on the user needs and the channel conditions</w:t>
      </w:r>
      <w:r w:rsidR="005518F4">
        <w:t xml:space="preserve"> </w:t>
      </w:r>
      <w:sdt>
        <w:sdtPr>
          <w:id w:val="1106771767"/>
          <w:citation/>
        </w:sdtPr>
        <w:sdtContent>
          <w:r w:rsidR="005518F4">
            <w:fldChar w:fldCharType="begin"/>
          </w:r>
          <w:r w:rsidR="005518F4">
            <w:instrText xml:space="preserve"> CITATION Cai08 \l 1033  \m Bae06</w:instrText>
          </w:r>
          <w:r w:rsidR="005518F4">
            <w:fldChar w:fldCharType="separate"/>
          </w:r>
          <w:r w:rsidR="009D0215" w:rsidRPr="009D0215">
            <w:rPr>
              <w:noProof/>
            </w:rPr>
            <w:t>[10, 11]</w:t>
          </w:r>
          <w:r w:rsidR="005518F4">
            <w:fldChar w:fldCharType="end"/>
          </w:r>
        </w:sdtContent>
      </w:sdt>
      <w:r>
        <w:t xml:space="preserve">. </w:t>
      </w:r>
    </w:p>
    <w:p w14:paraId="4C42C74C" w14:textId="718FF7D3" w:rsidR="00BA7ADB" w:rsidRDefault="00BA7ADB" w:rsidP="00B13147">
      <w:pPr>
        <w:jc w:val="both"/>
      </w:pPr>
      <w:r>
        <w:t>Most research on adaptive MAC protocol has been done for ATM over satellite</w:t>
      </w:r>
      <w:r w:rsidR="001758D1">
        <w:t xml:space="preserve"> links</w:t>
      </w:r>
      <w:r w:rsidR="005518F4">
        <w:t xml:space="preserve"> </w:t>
      </w:r>
      <w:sdt>
        <w:sdtPr>
          <w:id w:val="-1511291580"/>
          <w:citation/>
        </w:sdtPr>
        <w:sdtContent>
          <w:r w:rsidR="005518F4">
            <w:fldChar w:fldCharType="begin"/>
          </w:r>
          <w:r w:rsidR="005518F4">
            <w:instrText xml:space="preserve"> CITATION LiK \l 1033  \m Ors98</w:instrText>
          </w:r>
          <w:r w:rsidR="005518F4">
            <w:fldChar w:fldCharType="separate"/>
          </w:r>
          <w:r w:rsidR="009D0215" w:rsidRPr="009D0215">
            <w:rPr>
              <w:noProof/>
            </w:rPr>
            <w:t>[12, 13]</w:t>
          </w:r>
          <w:r w:rsidR="005518F4">
            <w:fldChar w:fldCharType="end"/>
          </w:r>
        </w:sdtContent>
      </w:sdt>
      <w:r>
        <w:t>, adaptive FEC</w:t>
      </w:r>
      <w:r w:rsidR="001758D1">
        <w:t>,</w:t>
      </w:r>
      <w:r>
        <w:t xml:space="preserve"> and ACM for ATM over satellite</w:t>
      </w:r>
      <w:r w:rsidR="005518F4">
        <w:t xml:space="preserve"> </w:t>
      </w:r>
      <w:r w:rsidR="001758D1">
        <w:t xml:space="preserve">links </w:t>
      </w:r>
      <w:sdt>
        <w:sdtPr>
          <w:id w:val="-576896353"/>
          <w:citation/>
        </w:sdtPr>
        <w:sdtContent>
          <w:r w:rsidR="005518F4">
            <w:fldChar w:fldCharType="begin"/>
          </w:r>
          <w:r w:rsidR="005518F4">
            <w:instrText xml:space="preserve"> CITATION Emm03 \l 1033 </w:instrText>
          </w:r>
          <w:r w:rsidR="005518F4">
            <w:fldChar w:fldCharType="separate"/>
          </w:r>
          <w:r w:rsidR="009D0215" w:rsidRPr="009D0215">
            <w:rPr>
              <w:noProof/>
            </w:rPr>
            <w:t>[14]</w:t>
          </w:r>
          <w:r w:rsidR="005518F4">
            <w:fldChar w:fldCharType="end"/>
          </w:r>
        </w:sdtContent>
      </w:sdt>
      <w:r>
        <w:t>. Theoretical approaches to adaptive schemes for satellite communications over fading channels using ACM and power adaptation have been done</w:t>
      </w:r>
      <w:r w:rsidR="005518F4">
        <w:t xml:space="preserve"> </w:t>
      </w:r>
      <w:sdt>
        <w:sdtPr>
          <w:id w:val="1697197498"/>
          <w:citation/>
        </w:sdtPr>
        <w:sdtContent>
          <w:r w:rsidR="00CD111B">
            <w:fldChar w:fldCharType="begin"/>
          </w:r>
          <w:r w:rsidR="00CD111B">
            <w:instrText xml:space="preserve"> CITATION Cho01 \l 1033 </w:instrText>
          </w:r>
          <w:r w:rsidR="00CD111B">
            <w:fldChar w:fldCharType="separate"/>
          </w:r>
          <w:r w:rsidR="009D0215" w:rsidRPr="009D0215">
            <w:rPr>
              <w:noProof/>
            </w:rPr>
            <w:t>[15]</w:t>
          </w:r>
          <w:r w:rsidR="00CD111B">
            <w:fldChar w:fldCharType="end"/>
          </w:r>
        </w:sdtContent>
      </w:sdt>
      <w:r>
        <w:t xml:space="preserve">. Nevertheless, </w:t>
      </w:r>
      <w:r w:rsidRPr="00285951">
        <w:rPr>
          <w:b/>
          <w:i/>
        </w:rPr>
        <w:t>this proposed effort aims at improving the current state of the art</w:t>
      </w:r>
      <w:r w:rsidR="00866E6E" w:rsidRPr="00285951">
        <w:rPr>
          <w:b/>
          <w:i/>
        </w:rPr>
        <w:t xml:space="preserve"> </w:t>
      </w:r>
      <w:r w:rsidR="00285951" w:rsidRPr="00285951">
        <w:rPr>
          <w:b/>
          <w:i/>
        </w:rPr>
        <w:t xml:space="preserve">by developing and field testing a predictive and adaptive intelligent MAC protocol for a communication link between Earth and </w:t>
      </w:r>
      <w:r w:rsidR="00285951">
        <w:rPr>
          <w:b/>
          <w:i/>
        </w:rPr>
        <w:t>an SDR onboard ISS to overcome several space communication constraints based on link performance and space environment information</w:t>
      </w:r>
      <w:r w:rsidR="00285951">
        <w:t>.</w:t>
      </w:r>
    </w:p>
    <w:p w14:paraId="2AA63FF7" w14:textId="50484FA9" w:rsidR="00705A81" w:rsidRPr="00705A81" w:rsidRDefault="00705A81" w:rsidP="00B13147">
      <w:pPr>
        <w:jc w:val="both"/>
        <w:rPr>
          <w:b/>
        </w:rPr>
      </w:pPr>
      <w:r w:rsidRPr="00705A81">
        <w:rPr>
          <w:b/>
        </w:rPr>
        <w:t>Expected change in Technology Readiness Level</w:t>
      </w:r>
    </w:p>
    <w:p w14:paraId="2BCACE25" w14:textId="08D772F5" w:rsidR="00111958" w:rsidRDefault="00CB087B" w:rsidP="00B13147">
      <w:pPr>
        <w:jc w:val="both"/>
      </w:pPr>
      <w:r>
        <w:t xml:space="preserve">This experiment </w:t>
      </w:r>
      <w:r w:rsidR="001758D1">
        <w:t xml:space="preserve">should increase </w:t>
      </w:r>
      <w:r w:rsidR="00D70B53">
        <w:t xml:space="preserve">the TRL </w:t>
      </w:r>
      <w:r w:rsidR="001758D1">
        <w:t xml:space="preserve">from </w:t>
      </w:r>
      <w:r w:rsidR="00D70B53">
        <w:t xml:space="preserve">5 to 6, given that beyond the development and implementation of an intelligent MAC protocol for space-based and satellite communication networks, we also plan to demonstrate this new technology using the resources made available by NASA </w:t>
      </w:r>
      <w:proofErr w:type="spellStart"/>
      <w:r w:rsidR="00D70B53">
        <w:t>ScaN</w:t>
      </w:r>
      <w:proofErr w:type="spellEnd"/>
      <w:r w:rsidR="00D70B53">
        <w:t xml:space="preserve"> Testbed SDR radios.</w:t>
      </w:r>
      <w:r w:rsidR="00B13147" w:rsidRPr="00B13147">
        <w:t xml:space="preserve"> </w:t>
      </w:r>
      <w:r w:rsidR="00CF51AF">
        <w:t xml:space="preserve">By the end of this experiment we expect to be able to provide cognitive space-based communication radios operating low-margin links at low elevation angles </w:t>
      </w:r>
      <w:r w:rsidR="00B13147">
        <w:t xml:space="preserve">during critical </w:t>
      </w:r>
      <w:r w:rsidR="00CF51AF">
        <w:t xml:space="preserve">mission </w:t>
      </w:r>
      <w:r w:rsidR="00B13147">
        <w:t>phases</w:t>
      </w:r>
      <w:r w:rsidR="00CF51AF">
        <w:t xml:space="preserve"> </w:t>
      </w:r>
      <w:r w:rsidR="00887D06">
        <w:t xml:space="preserve">with </w:t>
      </w:r>
      <w:r w:rsidR="00CF51AF">
        <w:t>a MAC protocol that allows the radio to be aware of the current communication channel conditions and to reac</w:t>
      </w:r>
      <w:r w:rsidR="00B81D6C">
        <w:t>t accordingly at the right time by changing some radio parameters.</w:t>
      </w:r>
    </w:p>
    <w:p w14:paraId="0124D526" w14:textId="7BC2AC84" w:rsidR="00705A81" w:rsidRPr="00705A81" w:rsidRDefault="00705A81" w:rsidP="00B13147">
      <w:pPr>
        <w:jc w:val="both"/>
        <w:rPr>
          <w:b/>
        </w:rPr>
      </w:pPr>
      <w:r w:rsidRPr="00705A81">
        <w:rPr>
          <w:b/>
        </w:rPr>
        <w:t xml:space="preserve">Alignment with </w:t>
      </w:r>
      <w:proofErr w:type="spellStart"/>
      <w:r w:rsidRPr="00705A81">
        <w:rPr>
          <w:b/>
        </w:rPr>
        <w:t>ScaN</w:t>
      </w:r>
      <w:proofErr w:type="spellEnd"/>
      <w:r w:rsidRPr="00705A81">
        <w:rPr>
          <w:b/>
        </w:rPr>
        <w:t xml:space="preserve"> Testbed project requirement</w:t>
      </w:r>
      <w:r w:rsidR="001758D1">
        <w:rPr>
          <w:b/>
        </w:rPr>
        <w:t>s</w:t>
      </w:r>
      <w:r w:rsidRPr="00705A81">
        <w:rPr>
          <w:b/>
        </w:rPr>
        <w:t xml:space="preserve"> and future</w:t>
      </w:r>
      <w:r w:rsidR="001758D1">
        <w:rPr>
          <w:b/>
        </w:rPr>
        <w:t xml:space="preserve"> </w:t>
      </w:r>
      <w:r w:rsidR="001758D1" w:rsidRPr="00705A81">
        <w:rPr>
          <w:b/>
        </w:rPr>
        <w:t>NASA</w:t>
      </w:r>
      <w:r w:rsidRPr="00705A81">
        <w:rPr>
          <w:b/>
        </w:rPr>
        <w:t xml:space="preserve"> missions</w:t>
      </w:r>
    </w:p>
    <w:p w14:paraId="3D8A14FC" w14:textId="77777777" w:rsidR="00553976" w:rsidRDefault="0064124F" w:rsidP="00B13147">
      <w:pPr>
        <w:jc w:val="both"/>
      </w:pPr>
      <w:r>
        <w:t xml:space="preserve">The primary objective of this experiment is to fulfill a </w:t>
      </w:r>
      <w:proofErr w:type="spellStart"/>
      <w:r>
        <w:t>ScaN</w:t>
      </w:r>
      <w:proofErr w:type="spellEnd"/>
      <w:r>
        <w:t xml:space="preserve"> Testbed project requirement by meeting some of the objectives described in “NASA Communication and Navigation Systems Roadmap” (Technology Area 05) listed as</w:t>
      </w:r>
      <w:r w:rsidR="00553976">
        <w:t>:</w:t>
      </w:r>
    </w:p>
    <w:p w14:paraId="7A31D4D1" w14:textId="5187C7AB" w:rsidR="00553976" w:rsidRDefault="00553976" w:rsidP="00553976">
      <w:pPr>
        <w:pStyle w:val="ListParagraph"/>
        <w:numPr>
          <w:ilvl w:val="0"/>
          <w:numId w:val="12"/>
        </w:numPr>
        <w:jc w:val="both"/>
      </w:pPr>
      <w:r>
        <w:t>High Priority:</w:t>
      </w:r>
    </w:p>
    <w:p w14:paraId="33E9069C" w14:textId="2327FEEC" w:rsidR="00553976" w:rsidRDefault="00553976" w:rsidP="00553976">
      <w:pPr>
        <w:pStyle w:val="ListParagraph"/>
        <w:numPr>
          <w:ilvl w:val="1"/>
          <w:numId w:val="12"/>
        </w:numPr>
        <w:jc w:val="both"/>
      </w:pPr>
      <w:r>
        <w:t>5.5.1 Radio Systems</w:t>
      </w:r>
    </w:p>
    <w:p w14:paraId="506B740F" w14:textId="23AEBDB9" w:rsidR="00553976" w:rsidRDefault="00553976" w:rsidP="00553976">
      <w:pPr>
        <w:pStyle w:val="ListParagraph"/>
        <w:numPr>
          <w:ilvl w:val="0"/>
          <w:numId w:val="12"/>
        </w:numPr>
        <w:jc w:val="both"/>
      </w:pPr>
      <w:r>
        <w:t>Medium Priority:</w:t>
      </w:r>
    </w:p>
    <w:p w14:paraId="24800903" w14:textId="77777777" w:rsidR="00553976" w:rsidRDefault="0064124F" w:rsidP="00553976">
      <w:pPr>
        <w:pStyle w:val="ListParagraph"/>
        <w:numPr>
          <w:ilvl w:val="1"/>
          <w:numId w:val="12"/>
        </w:numPr>
        <w:jc w:val="both"/>
      </w:pPr>
      <w:r w:rsidRPr="0064124F">
        <w:t xml:space="preserve">5.3.1 Disruptive Tolerant Networking </w:t>
      </w:r>
    </w:p>
    <w:p w14:paraId="2143DB6D" w14:textId="77777777" w:rsidR="00553976" w:rsidRDefault="0064124F" w:rsidP="00553976">
      <w:pPr>
        <w:pStyle w:val="ListParagraph"/>
        <w:numPr>
          <w:ilvl w:val="1"/>
          <w:numId w:val="12"/>
        </w:numPr>
        <w:jc w:val="both"/>
      </w:pPr>
      <w:r w:rsidRPr="0064124F">
        <w:t>5.5.3 Cognitive Netwo</w:t>
      </w:r>
      <w:r w:rsidR="00553976">
        <w:t xml:space="preserve">rks </w:t>
      </w:r>
    </w:p>
    <w:p w14:paraId="63269D32" w14:textId="7A279691" w:rsidR="00553976" w:rsidRDefault="00553976" w:rsidP="00553976">
      <w:pPr>
        <w:pStyle w:val="ListParagraph"/>
        <w:numPr>
          <w:ilvl w:val="0"/>
          <w:numId w:val="12"/>
        </w:numPr>
        <w:jc w:val="both"/>
      </w:pPr>
      <w:r>
        <w:lastRenderedPageBreak/>
        <w:t>Low priority:</w:t>
      </w:r>
    </w:p>
    <w:p w14:paraId="26254360" w14:textId="2EA913CA" w:rsidR="0064124F" w:rsidRDefault="00553976" w:rsidP="00553976">
      <w:pPr>
        <w:pStyle w:val="ListParagraph"/>
        <w:numPr>
          <w:ilvl w:val="1"/>
          <w:numId w:val="12"/>
        </w:numPr>
        <w:jc w:val="both"/>
      </w:pPr>
      <w:r>
        <w:t>5.2.5 Earth Launch and Reentry Communications</w:t>
      </w:r>
    </w:p>
    <w:p w14:paraId="7A1DA396" w14:textId="0AFC5F5C" w:rsidR="00066486" w:rsidRDefault="00066486" w:rsidP="00066486">
      <w:pPr>
        <w:pStyle w:val="Heading2"/>
      </w:pPr>
      <w:bookmarkStart w:id="28" w:name="_Toc472531379"/>
      <w:r>
        <w:t>Experiment Concept, Definition and Design Summary</w:t>
      </w:r>
      <w:bookmarkEnd w:id="28"/>
    </w:p>
    <w:p w14:paraId="34C0DE68" w14:textId="77777777" w:rsidR="002E7241" w:rsidRDefault="002E7241" w:rsidP="002E7241">
      <w:pPr>
        <w:jc w:val="both"/>
      </w:pPr>
    </w:p>
    <w:p w14:paraId="1A6A72ED" w14:textId="7D85E0E2" w:rsidR="002E7241" w:rsidRPr="002E7241" w:rsidRDefault="002E7241" w:rsidP="002E7241">
      <w:pPr>
        <w:jc w:val="both"/>
        <w:rPr>
          <w:b/>
        </w:rPr>
      </w:pPr>
      <w:r w:rsidRPr="002E7241">
        <w:rPr>
          <w:b/>
        </w:rPr>
        <w:t>Experiment Concept</w:t>
      </w:r>
    </w:p>
    <w:p w14:paraId="4674D432" w14:textId="27E07F37" w:rsidR="00E30062" w:rsidRDefault="002E7241" w:rsidP="002E7241">
      <w:pPr>
        <w:jc w:val="both"/>
      </w:pPr>
      <w:r w:rsidRPr="008E2375">
        <w:t xml:space="preserve">The experiment concept is to test the performance of the proposed MAC protocol between a fixed station and the moving </w:t>
      </w:r>
      <w:proofErr w:type="spellStart"/>
      <w:r w:rsidRPr="008E2375">
        <w:t>ScaN</w:t>
      </w:r>
      <w:proofErr w:type="spellEnd"/>
      <w:r w:rsidRPr="008E2375">
        <w:t xml:space="preserve"> Testbed SDR. We are looking </w:t>
      </w:r>
      <w:r w:rsidR="00656693" w:rsidRPr="008E2375">
        <w:t>toward</w:t>
      </w:r>
      <w:r w:rsidRPr="008E2375">
        <w:t xml:space="preserve"> the scenario when reconfiguration might be done during periods of </w:t>
      </w:r>
      <w:r w:rsidR="00E30062" w:rsidRPr="008E2375">
        <w:t xml:space="preserve">signal fading, especially those happening during </w:t>
      </w:r>
      <w:r w:rsidRPr="008E2375">
        <w:t xml:space="preserve">low elevation angles of the </w:t>
      </w:r>
      <w:proofErr w:type="spellStart"/>
      <w:r w:rsidRPr="008E2375">
        <w:t>ScaN</w:t>
      </w:r>
      <w:proofErr w:type="spellEnd"/>
      <w:r w:rsidRPr="008E2375">
        <w:t xml:space="preserve"> Testbed antenna while tracking a TDRS satellite or low elevation angles for </w:t>
      </w:r>
      <w:r w:rsidR="00CA5FB4" w:rsidRPr="008E2375">
        <w:t>GRC</w:t>
      </w:r>
      <w:r w:rsidRPr="008E2375">
        <w:t xml:space="preserve"> ground station while tracking </w:t>
      </w:r>
      <w:proofErr w:type="spellStart"/>
      <w:r w:rsidRPr="008E2375">
        <w:t>ScaN</w:t>
      </w:r>
      <w:proofErr w:type="spellEnd"/>
      <w:r w:rsidRPr="008E2375">
        <w:t xml:space="preserve"> Testbed. </w:t>
      </w:r>
      <w:r w:rsidR="00E30062" w:rsidRPr="008E2375">
        <w:t xml:space="preserve">Since multiple radio parameters are expected to adapt, different communications requirements will impose different metric goals that simulate different communications phases during real-world operation phases such as spacecraft launch, re-entry, streaming of multimedia content, power saving, </w:t>
      </w:r>
      <w:r w:rsidR="007D54EF" w:rsidRPr="008E2375">
        <w:t xml:space="preserve">cooperative communications, </w:t>
      </w:r>
      <w:r w:rsidR="0060656A" w:rsidRPr="008E2375">
        <w:t>normal and emergency operations.</w:t>
      </w:r>
    </w:p>
    <w:p w14:paraId="032B9A25" w14:textId="341FB873" w:rsidR="002E7241" w:rsidRDefault="007D54EF" w:rsidP="002E7241">
      <w:pPr>
        <w:jc w:val="both"/>
      </w:pPr>
      <w:r>
        <w:t>In addition to that,</w:t>
      </w:r>
      <w:r w:rsidR="002E7241">
        <w:t xml:space="preserve"> an even more interesting scenario is the performance analysis for a scenario with this same elevation angle conditions while the LOS goes through a non-uniform ionospheric region. This happens when the LOS goes across an imaginary ionospheric volume located between 20:00 and midnight local time, when ionospheric bubbles usually form giving rise to ionospheric gradient densities</w:t>
      </w:r>
      <w:r w:rsidR="003707B6">
        <w:t xml:space="preserve"> </w:t>
      </w:r>
      <w:sdt>
        <w:sdtPr>
          <w:id w:val="1433628834"/>
          <w:citation/>
        </w:sdtPr>
        <w:sdtContent>
          <w:r w:rsidR="003707B6">
            <w:fldChar w:fldCharType="begin"/>
          </w:r>
          <w:r w:rsidR="003707B6">
            <w:instrText xml:space="preserve"> CITATION Hub101 \l 1033 </w:instrText>
          </w:r>
          <w:r w:rsidR="003707B6">
            <w:fldChar w:fldCharType="separate"/>
          </w:r>
          <w:r w:rsidR="009D0215" w:rsidRPr="009D0215">
            <w:rPr>
              <w:noProof/>
            </w:rPr>
            <w:t>[16]</w:t>
          </w:r>
          <w:r w:rsidR="003707B6">
            <w:fldChar w:fldCharType="end"/>
          </w:r>
        </w:sdtContent>
      </w:sdt>
      <w:r w:rsidR="002E7241">
        <w:t>.</w:t>
      </w:r>
    </w:p>
    <w:p w14:paraId="37CE451F" w14:textId="6943730B" w:rsidR="0060656A" w:rsidRDefault="002E7241" w:rsidP="0060656A">
      <w:pPr>
        <w:jc w:val="both"/>
      </w:pPr>
      <w:r>
        <w:t xml:space="preserve">Such experiment will allow us to better understand the efficiency of an adaptive protocol for space-based cognitive radios to be implemented in future missions allowing better communication performance, especially during critical phases such as low-margin systems </w:t>
      </w:r>
      <w:r w:rsidR="0060656A" w:rsidRPr="008E2375">
        <w:t>communicating during varying channel conditions.</w:t>
      </w:r>
    </w:p>
    <w:p w14:paraId="3AC51E69" w14:textId="17A45FF6" w:rsidR="002E7241" w:rsidRDefault="002E7241" w:rsidP="002E7241">
      <w:pPr>
        <w:jc w:val="both"/>
      </w:pPr>
    </w:p>
    <w:p w14:paraId="42C3FF6F" w14:textId="04528926" w:rsidR="00B81D6C" w:rsidRPr="002E7241" w:rsidRDefault="002E7241" w:rsidP="00D425F1">
      <w:pPr>
        <w:jc w:val="both"/>
        <w:rPr>
          <w:b/>
        </w:rPr>
      </w:pPr>
      <w:r w:rsidRPr="002E7241">
        <w:rPr>
          <w:b/>
        </w:rPr>
        <w:t>Experiment Definition</w:t>
      </w:r>
    </w:p>
    <w:p w14:paraId="1C914950" w14:textId="45EA3FB4" w:rsidR="002E7241" w:rsidRDefault="002E7241" w:rsidP="00D425F1">
      <w:pPr>
        <w:jc w:val="both"/>
      </w:pPr>
      <w:r>
        <w:t xml:space="preserve">As mentioned above, we will be testing radio parameter reconfiguration through an intelligent MAC protocol </w:t>
      </w:r>
      <w:r w:rsidR="00357DAA">
        <w:t>for</w:t>
      </w:r>
      <w:r>
        <w:t xml:space="preserve"> three different </w:t>
      </w:r>
      <w:r w:rsidR="00B757E4">
        <w:t xml:space="preserve">and independent </w:t>
      </w:r>
      <w:r>
        <w:t xml:space="preserve">scenarios, </w:t>
      </w:r>
      <w:r w:rsidR="00357DAA">
        <w:t>for which</w:t>
      </w:r>
      <w:r>
        <w:t xml:space="preserve"> we </w:t>
      </w:r>
      <w:r w:rsidR="00B757E4">
        <w:t xml:space="preserve">will be </w:t>
      </w:r>
      <w:r>
        <w:t>us</w:t>
      </w:r>
      <w:r w:rsidR="00B757E4">
        <w:t>ing</w:t>
      </w:r>
      <w:r>
        <w:t xml:space="preserve"> different on-orbit radios, frequency bands</w:t>
      </w:r>
      <w:r w:rsidR="00357DAA">
        <w:t>,</w:t>
      </w:r>
      <w:r>
        <w:t xml:space="preserve"> and ground stations, but all using the </w:t>
      </w:r>
      <w:proofErr w:type="spellStart"/>
      <w:r>
        <w:t>ScaN</w:t>
      </w:r>
      <w:proofErr w:type="spellEnd"/>
      <w:r>
        <w:t xml:space="preserve"> Testbed as the second communicating node.</w:t>
      </w:r>
    </w:p>
    <w:p w14:paraId="06B83BE3" w14:textId="42FF9A98" w:rsidR="00CD71F1" w:rsidRPr="00D41637" w:rsidRDefault="00B81D6C" w:rsidP="00D425F1">
      <w:pPr>
        <w:jc w:val="both"/>
      </w:pPr>
      <w:r w:rsidRPr="00D41637">
        <w:t xml:space="preserve">During this experiment we expect to implement and test algorithms to operate at S- and Ka-bands. </w:t>
      </w:r>
      <w:r w:rsidR="00CD71F1" w:rsidRPr="00D41637">
        <w:t xml:space="preserve">These experiments are split into </w:t>
      </w:r>
      <w:r w:rsidR="00D4014B" w:rsidRPr="00D41637">
        <w:t>four</w:t>
      </w:r>
      <w:r w:rsidR="00CD71F1" w:rsidRPr="00D41637">
        <w:t xml:space="preserve"> different scenarios, shown in Fig. 1. Each </w:t>
      </w:r>
      <w:r w:rsidR="00357DAA" w:rsidRPr="00D41637">
        <w:t xml:space="preserve">experiment </w:t>
      </w:r>
      <w:r w:rsidR="00CD71F1" w:rsidRPr="00D41637">
        <w:t xml:space="preserve">scenario will </w:t>
      </w:r>
      <w:r w:rsidR="00357DAA" w:rsidRPr="00D41637">
        <w:t>occur</w:t>
      </w:r>
      <w:r w:rsidR="00CD71F1" w:rsidRPr="00D41637">
        <w:t xml:space="preserve"> </w:t>
      </w:r>
      <w:proofErr w:type="gramStart"/>
      <w:r w:rsidR="00CD71F1" w:rsidRPr="00D41637">
        <w:t>individually, and</w:t>
      </w:r>
      <w:proofErr w:type="gramEnd"/>
      <w:r w:rsidR="00CD71F1" w:rsidRPr="00D41637">
        <w:t xml:space="preserve"> are </w:t>
      </w:r>
      <w:r w:rsidR="005E196C" w:rsidRPr="00D41637">
        <w:t xml:space="preserve">not </w:t>
      </w:r>
      <w:r w:rsidR="00CD71F1" w:rsidRPr="00D41637">
        <w:t xml:space="preserve">expected to </w:t>
      </w:r>
      <w:r w:rsidR="00357DAA" w:rsidRPr="00D41637">
        <w:t>occur</w:t>
      </w:r>
      <w:r w:rsidR="00CD71F1" w:rsidRPr="00D41637">
        <w:t xml:space="preserve"> at the same time.</w:t>
      </w:r>
      <w:r w:rsidR="00817502" w:rsidRPr="00D41637">
        <w:t xml:space="preserve"> Additional description of each possible experiment scenario in terms of closed- and open-loop, as well as adaptation in the forward or returning links are depicted in </w:t>
      </w:r>
      <w:r w:rsidR="00817502" w:rsidRPr="00D41637">
        <w:fldChar w:fldCharType="begin"/>
      </w:r>
      <w:r w:rsidR="00817502" w:rsidRPr="00D41637">
        <w:instrText xml:space="preserve"> REF _Ref469044945 \h </w:instrText>
      </w:r>
      <w:r w:rsidR="00BD5425" w:rsidRPr="00D41637">
        <w:instrText xml:space="preserve"> \* MERGEFORMAT </w:instrText>
      </w:r>
      <w:r w:rsidR="00817502" w:rsidRPr="00D41637">
        <w:fldChar w:fldCharType="separate"/>
      </w:r>
      <w:r w:rsidR="00743B0B">
        <w:t xml:space="preserve">Figure </w:t>
      </w:r>
      <w:r w:rsidR="00743B0B">
        <w:rPr>
          <w:noProof/>
        </w:rPr>
        <w:t>2</w:t>
      </w:r>
      <w:r w:rsidR="00817502" w:rsidRPr="00D41637">
        <w:fldChar w:fldCharType="end"/>
      </w:r>
      <w:r w:rsidR="00BD5425" w:rsidRPr="00D41637">
        <w:softHyphen/>
      </w:r>
      <w:r w:rsidR="00BD5425" w:rsidRPr="00D41637">
        <w:softHyphen/>
        <w:t>–</w:t>
      </w:r>
      <w:r w:rsidR="00817502" w:rsidRPr="00D41637">
        <w:fldChar w:fldCharType="begin"/>
      </w:r>
      <w:r w:rsidR="00817502" w:rsidRPr="00D41637">
        <w:instrText xml:space="preserve"> REF _Ref469045060 \h </w:instrText>
      </w:r>
      <w:r w:rsidR="00BD5425" w:rsidRPr="00D41637">
        <w:instrText xml:space="preserve"> \* MERGEFORMAT </w:instrText>
      </w:r>
      <w:r w:rsidR="00817502" w:rsidRPr="00D41637">
        <w:fldChar w:fldCharType="separate"/>
      </w:r>
      <w:r w:rsidR="00743B0B" w:rsidRPr="008E2375">
        <w:t>Figure</w:t>
      </w:r>
      <w:r w:rsidR="00743B0B" w:rsidRPr="008E2375">
        <w:rPr>
          <w:noProof/>
        </w:rPr>
        <w:t xml:space="preserve"> </w:t>
      </w:r>
      <w:r w:rsidR="00743B0B">
        <w:rPr>
          <w:noProof/>
        </w:rPr>
        <w:t>9</w:t>
      </w:r>
      <w:r w:rsidR="00817502" w:rsidRPr="00D41637">
        <w:fldChar w:fldCharType="end"/>
      </w:r>
      <w:r w:rsidR="00D4014B" w:rsidRPr="00D41637">
        <w:t xml:space="preserve">, except for Scenario 4 which does not use the </w:t>
      </w:r>
      <w:proofErr w:type="spellStart"/>
      <w:r w:rsidR="00D4014B" w:rsidRPr="00D41637">
        <w:t>ScaN</w:t>
      </w:r>
      <w:proofErr w:type="spellEnd"/>
      <w:r w:rsidR="00D4014B" w:rsidRPr="00D41637">
        <w:t xml:space="preserve"> Testbed.</w:t>
      </w:r>
    </w:p>
    <w:p w14:paraId="1012E6BE" w14:textId="7560D4E4" w:rsidR="00CD71F1" w:rsidRDefault="00B81D6C" w:rsidP="00D425F1">
      <w:pPr>
        <w:jc w:val="both"/>
      </w:pPr>
      <w:r w:rsidRPr="00D41637">
        <w:t>For experiments in the S-band we will use the JPL SDR radio</w:t>
      </w:r>
      <w:r w:rsidR="007E373F" w:rsidRPr="00D41637">
        <w:t>.</w:t>
      </w:r>
      <w:r w:rsidR="002D64F4" w:rsidRPr="00D41637">
        <w:t xml:space="preserve"> </w:t>
      </w:r>
      <w:proofErr w:type="gramStart"/>
      <w:r w:rsidR="002D64F4" w:rsidRPr="00D41637">
        <w:t>Also</w:t>
      </w:r>
      <w:proofErr w:type="gramEnd"/>
      <w:r w:rsidR="002D64F4" w:rsidRPr="00D41637">
        <w:t xml:space="preserve"> we plan to use three different antennas</w:t>
      </w:r>
      <w:r w:rsidR="00B757E4" w:rsidRPr="00D41637">
        <w:t>.</w:t>
      </w:r>
      <w:r w:rsidR="00B757E4">
        <w:t xml:space="preserve"> As shown by </w:t>
      </w:r>
      <w:r w:rsidR="00817502">
        <w:fldChar w:fldCharType="begin"/>
      </w:r>
      <w:r w:rsidR="00817502">
        <w:instrText xml:space="preserve"> REF _Ref469044802 \h </w:instrText>
      </w:r>
      <w:r w:rsidR="00817502">
        <w:fldChar w:fldCharType="separate"/>
      </w:r>
      <w:r w:rsidR="00743B0B" w:rsidRPr="00D41637">
        <w:rPr>
          <w:szCs w:val="28"/>
        </w:rPr>
        <w:t xml:space="preserve">Figure </w:t>
      </w:r>
      <w:r w:rsidR="00743B0B">
        <w:rPr>
          <w:noProof/>
          <w:szCs w:val="28"/>
        </w:rPr>
        <w:t>1</w:t>
      </w:r>
      <w:r w:rsidR="00817502">
        <w:fldChar w:fldCharType="end"/>
      </w:r>
      <w:r w:rsidR="002D64F4">
        <w:t>,</w:t>
      </w:r>
      <w:r w:rsidR="00B757E4">
        <w:t xml:space="preserve"> for scenario </w:t>
      </w:r>
      <w:r w:rsidR="00CD71F1">
        <w:t>2</w:t>
      </w:r>
      <w:r w:rsidR="00B757E4">
        <w:t xml:space="preserve"> that operates at Ka-band,</w:t>
      </w:r>
      <w:r w:rsidR="00CD71F1">
        <w:t xml:space="preserve"> </w:t>
      </w:r>
      <w:r w:rsidR="00357DAA">
        <w:t>we</w:t>
      </w:r>
      <w:r w:rsidR="00CD71F1">
        <w:t xml:space="preserve"> will use</w:t>
      </w:r>
      <w:r w:rsidR="00357DAA">
        <w:t xml:space="preserve"> </w:t>
      </w:r>
      <w:r w:rsidR="00CD71F1">
        <w:t xml:space="preserve">the Ka-HGA antenna </w:t>
      </w:r>
      <w:r w:rsidR="00357DAA">
        <w:t>on</w:t>
      </w:r>
      <w:r w:rsidR="00CD71F1">
        <w:t xml:space="preserve"> the </w:t>
      </w:r>
      <w:proofErr w:type="spellStart"/>
      <w:r w:rsidR="00CD71F1">
        <w:t>ScaN</w:t>
      </w:r>
      <w:proofErr w:type="spellEnd"/>
      <w:r w:rsidR="00CD71F1">
        <w:t xml:space="preserve"> Testbed.</w:t>
      </w:r>
      <w:r w:rsidR="00B757E4">
        <w:t xml:space="preserve"> </w:t>
      </w:r>
      <w:r w:rsidR="00CD71F1">
        <w:t>F</w:t>
      </w:r>
      <w:r w:rsidR="002D64F4">
        <w:t xml:space="preserve">or </w:t>
      </w:r>
      <w:r w:rsidR="00CD71F1">
        <w:t>scenario</w:t>
      </w:r>
      <w:r w:rsidR="00357DAA">
        <w:t>s</w:t>
      </w:r>
      <w:r w:rsidR="00CD71F1">
        <w:t xml:space="preserve"> 3 and 1, which both operate at S-band, </w:t>
      </w:r>
      <w:r w:rsidR="00357DAA">
        <w:t>we</w:t>
      </w:r>
      <w:r w:rsidR="00CD71F1">
        <w:t xml:space="preserve"> will use the SN-LGA and GN-LGA antennas, respectively. </w:t>
      </w:r>
    </w:p>
    <w:p w14:paraId="38810C8A" w14:textId="6C3F2D83" w:rsidR="005E196C" w:rsidRDefault="00357DAA" w:rsidP="00D425F1">
      <w:pPr>
        <w:jc w:val="both"/>
      </w:pPr>
      <w:r>
        <w:lastRenderedPageBreak/>
        <w:t>Additionally,</w:t>
      </w:r>
      <w:r w:rsidR="002D64F4">
        <w:t xml:space="preserve"> we might use two ground stations</w:t>
      </w:r>
      <w:r w:rsidR="00CD71F1">
        <w:t>, one</w:t>
      </w:r>
      <w:r w:rsidR="002D64F4">
        <w:t xml:space="preserve"> available at White Sands and </w:t>
      </w:r>
      <w:r w:rsidR="00CD71F1">
        <w:t xml:space="preserve">another </w:t>
      </w:r>
      <w:r>
        <w:t>at</w:t>
      </w:r>
      <w:r w:rsidR="00CD71F1">
        <w:t xml:space="preserve"> </w:t>
      </w:r>
      <w:r w:rsidR="00CA5FB4">
        <w:t>GRC</w:t>
      </w:r>
      <w:r w:rsidR="00EA02A6" w:rsidRPr="003707B6">
        <w:t>.</w:t>
      </w:r>
      <w:r w:rsidR="00BF6C28">
        <w:t xml:space="preserve"> Depending on the ground</w:t>
      </w:r>
      <w:r>
        <w:t>-</w:t>
      </w:r>
      <w:r w:rsidR="00BF6C28">
        <w:t xml:space="preserve">station SDR hardware available </w:t>
      </w:r>
      <w:r w:rsidR="008A351F">
        <w:t xml:space="preserve">during the </w:t>
      </w:r>
      <w:r w:rsidR="00BF6C28">
        <w:t xml:space="preserve">experiment </w:t>
      </w:r>
      <w:r w:rsidR="008A351F">
        <w:t>time frame</w:t>
      </w:r>
      <w:r w:rsidR="00BF6C28">
        <w:t>, full</w:t>
      </w:r>
      <w:r w:rsidR="008A351F">
        <w:t>-</w:t>
      </w:r>
      <w:r w:rsidR="005E196C">
        <w:t>link reconfigurability</w:t>
      </w:r>
      <w:r w:rsidR="00BF6C28">
        <w:t xml:space="preserve"> or half</w:t>
      </w:r>
      <w:r w:rsidR="008A351F">
        <w:t>-</w:t>
      </w:r>
      <w:r w:rsidR="005E196C">
        <w:t>link reconfigurability</w:t>
      </w:r>
      <w:r w:rsidR="00BF6C28">
        <w:t xml:space="preserve"> will be achieved.</w:t>
      </w:r>
      <w:r w:rsidR="005E196C">
        <w:t xml:space="preserve"> </w:t>
      </w:r>
    </w:p>
    <w:p w14:paraId="6F05BB50" w14:textId="77777777" w:rsidR="008A351F" w:rsidRDefault="005E196C" w:rsidP="00D425F1">
      <w:pPr>
        <w:jc w:val="both"/>
      </w:pPr>
      <w:r>
        <w:t>The ideal case for all the three scenarios is to have all the ground stations equipped with SDRs compatible with the radios they will be communicating with, allowing link adaptation in both directions. If only a reconfigurable transmitter or a reconfigurable receiver is available at the ground station, the link will b</w:t>
      </w:r>
      <w:r w:rsidR="00FE725D">
        <w:t>e adapted in only one direction</w:t>
      </w:r>
      <w:r w:rsidR="008A351F">
        <w:t xml:space="preserve">. </w:t>
      </w:r>
    </w:p>
    <w:p w14:paraId="3019AC07" w14:textId="31ED693E" w:rsidR="00FE725D" w:rsidRDefault="008A351F" w:rsidP="00D425F1">
      <w:pPr>
        <w:jc w:val="both"/>
        <w:sectPr w:rsidR="00FE725D" w:rsidSect="0011245B">
          <w:footerReference w:type="default" r:id="rId9"/>
          <w:pgSz w:w="12240" w:h="15840"/>
          <w:pgMar w:top="1440" w:right="1440" w:bottom="1440" w:left="1440" w:header="720" w:footer="720" w:gutter="0"/>
          <w:pgNumType w:start="1"/>
          <w:cols w:space="720"/>
          <w:docGrid w:linePitch="360"/>
        </w:sectPr>
      </w:pPr>
      <w:r>
        <w:t>The experimenters understand that the downlink is most important for NASA applications. Thus, we expect to test the protocol for the downlink first, using the uplink as a feedback control for the protocol using the reconfigurable SDR receiver available at White Sands and GRC ground stations.</w:t>
      </w:r>
      <w:r w:rsidR="003C7ED8">
        <w:t xml:space="preserve"> After the successful implementation and testing of the adaptive protocol for the downlink, we expect to implement and test it in the uplink i</w:t>
      </w:r>
      <w:r w:rsidR="00AD3386">
        <w:t>f</w:t>
      </w:r>
      <w:r w:rsidR="003C7ED8">
        <w:t xml:space="preserve"> there is any reconfigurable SDR transmitter available in these ground stations.</w:t>
      </w:r>
    </w:p>
    <w:p w14:paraId="11B9FEAF" w14:textId="77FED61C" w:rsidR="002E7241" w:rsidRDefault="00BF27F5" w:rsidP="00FE725D">
      <w:pPr>
        <w:jc w:val="center"/>
      </w:pPr>
      <w:r>
        <w:rPr>
          <w:noProof/>
        </w:rPr>
        <w:lastRenderedPageBreak/>
        <w:drawing>
          <wp:inline distT="0" distB="0" distL="0" distR="0" wp14:anchorId="0668E98F" wp14:editId="6561ADB0">
            <wp:extent cx="8229600" cy="52806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_1_v5.png"/>
                    <pic:cNvPicPr/>
                  </pic:nvPicPr>
                  <pic:blipFill>
                    <a:blip r:embed="rId10">
                      <a:extLst>
                        <a:ext uri="{28A0092B-C50C-407E-A947-70E740481C1C}">
                          <a14:useLocalDpi xmlns:a14="http://schemas.microsoft.com/office/drawing/2010/main" val="0"/>
                        </a:ext>
                      </a:extLst>
                    </a:blip>
                    <a:stretch>
                      <a:fillRect/>
                    </a:stretch>
                  </pic:blipFill>
                  <pic:spPr>
                    <a:xfrm>
                      <a:off x="0" y="0"/>
                      <a:ext cx="8229600" cy="5280660"/>
                    </a:xfrm>
                    <a:prstGeom prst="rect">
                      <a:avLst/>
                    </a:prstGeom>
                  </pic:spPr>
                </pic:pic>
              </a:graphicData>
            </a:graphic>
          </wp:inline>
        </w:drawing>
      </w:r>
    </w:p>
    <w:p w14:paraId="48AADB6F" w14:textId="77777777" w:rsidR="00FE725D" w:rsidRPr="00E11F46" w:rsidRDefault="00FE725D" w:rsidP="002E7241">
      <w:pPr>
        <w:jc w:val="both"/>
        <w:rPr>
          <w:sz w:val="28"/>
          <w:szCs w:val="28"/>
        </w:rPr>
      </w:pPr>
    </w:p>
    <w:p w14:paraId="276C2DBB" w14:textId="0DC16CE3" w:rsidR="002E7241" w:rsidRPr="001D65D1" w:rsidRDefault="003707B6" w:rsidP="002A1448">
      <w:pPr>
        <w:pStyle w:val="Caption"/>
        <w:jc w:val="center"/>
        <w:rPr>
          <w:szCs w:val="28"/>
        </w:rPr>
      </w:pPr>
      <w:bookmarkStart w:id="29" w:name="_Ref469044802"/>
      <w:bookmarkStart w:id="30" w:name="_Toc472531436"/>
      <w:r w:rsidRPr="00D41637">
        <w:rPr>
          <w:szCs w:val="28"/>
        </w:rPr>
        <w:t xml:space="preserve">Figure </w:t>
      </w:r>
      <w:r w:rsidR="0011245B" w:rsidRPr="00D41637">
        <w:rPr>
          <w:szCs w:val="28"/>
        </w:rPr>
        <w:fldChar w:fldCharType="begin"/>
      </w:r>
      <w:r w:rsidR="0011245B" w:rsidRPr="00D41637">
        <w:rPr>
          <w:szCs w:val="28"/>
        </w:rPr>
        <w:instrText xml:space="preserve"> SEQ Figure \* ARABIC </w:instrText>
      </w:r>
      <w:r w:rsidR="0011245B" w:rsidRPr="00D41637">
        <w:rPr>
          <w:szCs w:val="28"/>
        </w:rPr>
        <w:fldChar w:fldCharType="separate"/>
      </w:r>
      <w:r w:rsidR="00743B0B">
        <w:rPr>
          <w:noProof/>
          <w:szCs w:val="28"/>
        </w:rPr>
        <w:t>1</w:t>
      </w:r>
      <w:r w:rsidR="0011245B" w:rsidRPr="00D41637">
        <w:rPr>
          <w:noProof/>
          <w:szCs w:val="28"/>
        </w:rPr>
        <w:fldChar w:fldCharType="end"/>
      </w:r>
      <w:bookmarkEnd w:id="29"/>
      <w:r w:rsidR="00A138CE" w:rsidRPr="00D41637">
        <w:rPr>
          <w:szCs w:val="28"/>
        </w:rPr>
        <w:t>-</w:t>
      </w:r>
      <w:r w:rsidRPr="00D41637">
        <w:rPr>
          <w:szCs w:val="28"/>
        </w:rPr>
        <w:t>Experiment scenarios where the proposed Intelligent MAC protocol is expected to be tested. It consists of a link using the Near-Earth Network in S-band and links using the Space Network in both S- and Ka-band through ionosphere.</w:t>
      </w:r>
      <w:bookmarkEnd w:id="30"/>
    </w:p>
    <w:p w14:paraId="21D54817" w14:textId="77777777" w:rsidR="00FE725D" w:rsidRPr="00E11F46" w:rsidRDefault="00FE725D" w:rsidP="002E7241">
      <w:pPr>
        <w:jc w:val="both"/>
        <w:rPr>
          <w:sz w:val="28"/>
        </w:rPr>
        <w:sectPr w:rsidR="00FE725D" w:rsidRPr="00E11F46" w:rsidSect="00DC428F">
          <w:pgSz w:w="15840" w:h="12240" w:orient="landscape" w:code="1"/>
          <w:pgMar w:top="540" w:right="1440" w:bottom="1440" w:left="1440" w:header="720" w:footer="720" w:gutter="0"/>
          <w:cols w:space="720"/>
          <w:docGrid w:linePitch="360"/>
        </w:sectPr>
      </w:pPr>
    </w:p>
    <w:p w14:paraId="23B0E4C5" w14:textId="77777777" w:rsidR="001D65D1" w:rsidRDefault="00DC428F" w:rsidP="001D65D1">
      <w:pPr>
        <w:keepNext/>
        <w:jc w:val="center"/>
      </w:pPr>
      <w:r>
        <w:rPr>
          <w:b/>
          <w:noProof/>
        </w:rPr>
        <w:lastRenderedPageBreak/>
        <w:drawing>
          <wp:inline distT="0" distB="0" distL="0" distR="0" wp14:anchorId="1222484C" wp14:editId="6289054E">
            <wp:extent cx="8170779" cy="4596063"/>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_fusion_1.png"/>
                    <pic:cNvPicPr/>
                  </pic:nvPicPr>
                  <pic:blipFill>
                    <a:blip r:embed="rId11">
                      <a:extLst>
                        <a:ext uri="{28A0092B-C50C-407E-A947-70E740481C1C}">
                          <a14:useLocalDpi xmlns:a14="http://schemas.microsoft.com/office/drawing/2010/main" val="0"/>
                        </a:ext>
                      </a:extLst>
                    </a:blip>
                    <a:stretch>
                      <a:fillRect/>
                    </a:stretch>
                  </pic:blipFill>
                  <pic:spPr>
                    <a:xfrm>
                      <a:off x="0" y="0"/>
                      <a:ext cx="8178672" cy="4600503"/>
                    </a:xfrm>
                    <a:prstGeom prst="rect">
                      <a:avLst/>
                    </a:prstGeom>
                  </pic:spPr>
                </pic:pic>
              </a:graphicData>
            </a:graphic>
          </wp:inline>
        </w:drawing>
      </w:r>
    </w:p>
    <w:p w14:paraId="213DC7F1" w14:textId="1CE699B7" w:rsidR="00DC428F" w:rsidRDefault="001D65D1" w:rsidP="001D65D1">
      <w:pPr>
        <w:pStyle w:val="Caption"/>
        <w:jc w:val="center"/>
        <w:rPr>
          <w:b/>
        </w:rPr>
      </w:pPr>
      <w:bookmarkStart w:id="31" w:name="_Ref469044945"/>
      <w:bookmarkStart w:id="32" w:name="_Toc472531437"/>
      <w:r>
        <w:t xml:space="preserve">Figure </w:t>
      </w:r>
      <w:fldSimple w:instr=" SEQ Figure \* ARABIC ">
        <w:r w:rsidR="00743B0B">
          <w:rPr>
            <w:noProof/>
          </w:rPr>
          <w:t>2</w:t>
        </w:r>
      </w:fldSimple>
      <w:bookmarkEnd w:id="31"/>
      <w:r>
        <w:t xml:space="preserve">- </w:t>
      </w:r>
      <w:r w:rsidRPr="004E436F">
        <w:t>Detailed diagram block for scenario 1 describing adaptation control with feedback on forward link.</w:t>
      </w:r>
      <w:bookmarkEnd w:id="32"/>
    </w:p>
    <w:p w14:paraId="09E5C22D" w14:textId="77777777" w:rsidR="00DC428F" w:rsidRDefault="00DC428F" w:rsidP="001D65D1">
      <w:pPr>
        <w:jc w:val="center"/>
        <w:rPr>
          <w:b/>
        </w:rPr>
      </w:pPr>
    </w:p>
    <w:p w14:paraId="2C991FE4" w14:textId="77777777" w:rsidR="00DC428F" w:rsidRDefault="00DC428F" w:rsidP="001D65D1">
      <w:pPr>
        <w:jc w:val="center"/>
        <w:rPr>
          <w:b/>
        </w:rPr>
      </w:pPr>
    </w:p>
    <w:p w14:paraId="3D9D6C56" w14:textId="77777777" w:rsidR="00DC428F" w:rsidRDefault="00DC428F" w:rsidP="001D65D1">
      <w:pPr>
        <w:jc w:val="center"/>
        <w:rPr>
          <w:b/>
        </w:rPr>
      </w:pPr>
    </w:p>
    <w:p w14:paraId="70B59F90" w14:textId="77777777" w:rsidR="001D65D1" w:rsidRDefault="00DC428F" w:rsidP="001D65D1">
      <w:pPr>
        <w:keepNext/>
        <w:jc w:val="center"/>
      </w:pPr>
      <w:r>
        <w:rPr>
          <w:b/>
          <w:noProof/>
        </w:rPr>
        <w:lastRenderedPageBreak/>
        <w:drawing>
          <wp:inline distT="0" distB="0" distL="0" distR="0" wp14:anchorId="4A7F6904" wp14:editId="1246BA0A">
            <wp:extent cx="8229600" cy="4629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_fusion_2.png"/>
                    <pic:cNvPicPr/>
                  </pic:nvPicPr>
                  <pic:blipFill>
                    <a:blip r:embed="rId12">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6F41152A" w14:textId="56F2F7B2" w:rsidR="00DC428F" w:rsidRDefault="001D65D1" w:rsidP="001D65D1">
      <w:pPr>
        <w:pStyle w:val="Caption"/>
        <w:jc w:val="center"/>
        <w:rPr>
          <w:b/>
        </w:rPr>
      </w:pPr>
      <w:bookmarkStart w:id="33" w:name="_Ref469044947"/>
      <w:bookmarkStart w:id="34" w:name="_Toc472531438"/>
      <w:r>
        <w:t xml:space="preserve">Figure </w:t>
      </w:r>
      <w:fldSimple w:instr=" SEQ Figure \* ARABIC ">
        <w:r w:rsidR="00743B0B">
          <w:rPr>
            <w:noProof/>
          </w:rPr>
          <w:t>3</w:t>
        </w:r>
      </w:fldSimple>
      <w:bookmarkEnd w:id="33"/>
      <w:r>
        <w:t xml:space="preserve">- </w:t>
      </w:r>
      <w:r w:rsidRPr="00566165">
        <w:t>Detailed diagram block for scenario 1 describing adaptation control with feedback on return link.</w:t>
      </w:r>
      <w:bookmarkEnd w:id="34"/>
    </w:p>
    <w:p w14:paraId="2ED5E9EA" w14:textId="77777777" w:rsidR="00DC428F" w:rsidRDefault="00DC428F" w:rsidP="001D65D1">
      <w:pPr>
        <w:jc w:val="center"/>
        <w:rPr>
          <w:b/>
        </w:rPr>
      </w:pPr>
    </w:p>
    <w:p w14:paraId="5F7B8102" w14:textId="77777777" w:rsidR="00DC428F" w:rsidRDefault="00DC428F" w:rsidP="001D65D1">
      <w:pPr>
        <w:jc w:val="center"/>
        <w:rPr>
          <w:b/>
        </w:rPr>
      </w:pPr>
    </w:p>
    <w:p w14:paraId="274DA6A1" w14:textId="3AE10DB1" w:rsidR="001D65D1" w:rsidRDefault="001F44AE" w:rsidP="001D65D1">
      <w:pPr>
        <w:keepNext/>
        <w:jc w:val="center"/>
      </w:pPr>
      <w:r>
        <w:rPr>
          <w:noProof/>
        </w:rPr>
        <w:lastRenderedPageBreak/>
        <w:drawing>
          <wp:inline distT="0" distB="0" distL="0" distR="0" wp14:anchorId="66D70DE6" wp14:editId="554F1FBD">
            <wp:extent cx="8229600" cy="4629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4629150"/>
                    </a:xfrm>
                    <a:prstGeom prst="rect">
                      <a:avLst/>
                    </a:prstGeom>
                  </pic:spPr>
                </pic:pic>
              </a:graphicData>
            </a:graphic>
          </wp:inline>
        </w:drawing>
      </w:r>
    </w:p>
    <w:p w14:paraId="6ACD8AB0" w14:textId="7B1CBE2D" w:rsidR="00DC428F" w:rsidRDefault="001D65D1" w:rsidP="001D65D1">
      <w:pPr>
        <w:pStyle w:val="Caption"/>
        <w:jc w:val="center"/>
        <w:rPr>
          <w:b/>
        </w:rPr>
      </w:pPr>
      <w:bookmarkStart w:id="35" w:name="_Toc472531439"/>
      <w:r w:rsidRPr="008E2375">
        <w:t xml:space="preserve">Figure </w:t>
      </w:r>
      <w:fldSimple w:instr=" SEQ Figure \* ARABIC ">
        <w:r w:rsidR="00743B0B">
          <w:rPr>
            <w:noProof/>
          </w:rPr>
          <w:t>4</w:t>
        </w:r>
      </w:fldSimple>
      <w:r w:rsidRPr="008E2375">
        <w:t xml:space="preserve">- Detailed diagram block for scenario 1 describing adaptation control without feedback on </w:t>
      </w:r>
      <w:r w:rsidR="00715A79" w:rsidRPr="008E2375">
        <w:t>return</w:t>
      </w:r>
      <w:r w:rsidRPr="008E2375">
        <w:t xml:space="preserve"> link.</w:t>
      </w:r>
      <w:bookmarkEnd w:id="35"/>
    </w:p>
    <w:p w14:paraId="6A4E7ACB" w14:textId="77777777" w:rsidR="00DC428F" w:rsidRDefault="00DC428F" w:rsidP="001D65D1">
      <w:pPr>
        <w:jc w:val="center"/>
        <w:rPr>
          <w:b/>
        </w:rPr>
      </w:pPr>
    </w:p>
    <w:p w14:paraId="5FC9BD7F" w14:textId="77777777" w:rsidR="00DC428F" w:rsidRDefault="00DC428F" w:rsidP="001D65D1">
      <w:pPr>
        <w:jc w:val="center"/>
        <w:rPr>
          <w:b/>
        </w:rPr>
      </w:pPr>
    </w:p>
    <w:p w14:paraId="5977A5B9" w14:textId="77777777" w:rsidR="00DC428F" w:rsidRDefault="00DC428F" w:rsidP="001D65D1">
      <w:pPr>
        <w:jc w:val="center"/>
        <w:rPr>
          <w:b/>
        </w:rPr>
      </w:pPr>
    </w:p>
    <w:p w14:paraId="2F8CE8A7" w14:textId="26F52AB4" w:rsidR="001D65D1" w:rsidRDefault="00715A79" w:rsidP="001D65D1">
      <w:pPr>
        <w:keepNext/>
        <w:jc w:val="center"/>
      </w:pPr>
      <w:r>
        <w:rPr>
          <w:noProof/>
        </w:rPr>
        <w:lastRenderedPageBreak/>
        <w:drawing>
          <wp:inline distT="0" distB="0" distL="0" distR="0" wp14:anchorId="267402F3" wp14:editId="35371AD5">
            <wp:extent cx="8229600" cy="46291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4629150"/>
                    </a:xfrm>
                    <a:prstGeom prst="rect">
                      <a:avLst/>
                    </a:prstGeom>
                  </pic:spPr>
                </pic:pic>
              </a:graphicData>
            </a:graphic>
          </wp:inline>
        </w:drawing>
      </w:r>
    </w:p>
    <w:p w14:paraId="3102E822" w14:textId="3C6D44A7" w:rsidR="00DC428F" w:rsidRDefault="001D65D1" w:rsidP="001D65D1">
      <w:pPr>
        <w:pStyle w:val="Caption"/>
        <w:jc w:val="center"/>
        <w:rPr>
          <w:b/>
        </w:rPr>
      </w:pPr>
      <w:bookmarkStart w:id="36" w:name="_Toc472531440"/>
      <w:r>
        <w:t xml:space="preserve">Figure </w:t>
      </w:r>
      <w:fldSimple w:instr=" SEQ Figure \* ARABIC ">
        <w:r w:rsidR="00743B0B">
          <w:rPr>
            <w:noProof/>
          </w:rPr>
          <w:t>5</w:t>
        </w:r>
      </w:fldSimple>
      <w:r>
        <w:t xml:space="preserve">- </w:t>
      </w:r>
      <w:r w:rsidRPr="00365F0F">
        <w:t xml:space="preserve">Detailed diagram block for scenario 1 describing adaptation control without feedback on </w:t>
      </w:r>
      <w:r w:rsidR="00715A79">
        <w:t>forward</w:t>
      </w:r>
      <w:r w:rsidRPr="00365F0F">
        <w:t xml:space="preserve"> link.</w:t>
      </w:r>
      <w:bookmarkEnd w:id="36"/>
    </w:p>
    <w:p w14:paraId="57901ADF" w14:textId="77777777" w:rsidR="00DC428F" w:rsidRDefault="00DC428F" w:rsidP="001D65D1">
      <w:pPr>
        <w:jc w:val="center"/>
        <w:rPr>
          <w:b/>
        </w:rPr>
      </w:pPr>
    </w:p>
    <w:p w14:paraId="4E63B188" w14:textId="77777777" w:rsidR="00DC428F" w:rsidRDefault="00DC428F" w:rsidP="001D65D1">
      <w:pPr>
        <w:jc w:val="center"/>
        <w:rPr>
          <w:b/>
        </w:rPr>
      </w:pPr>
    </w:p>
    <w:p w14:paraId="619E840C" w14:textId="77777777" w:rsidR="00DC428F" w:rsidRDefault="00DC428F" w:rsidP="001D65D1">
      <w:pPr>
        <w:jc w:val="center"/>
        <w:rPr>
          <w:b/>
        </w:rPr>
      </w:pPr>
    </w:p>
    <w:p w14:paraId="74B72F17" w14:textId="77777777" w:rsidR="001D65D1" w:rsidRDefault="00DC428F" w:rsidP="001D65D1">
      <w:pPr>
        <w:keepNext/>
        <w:jc w:val="center"/>
      </w:pPr>
      <w:r>
        <w:rPr>
          <w:b/>
          <w:noProof/>
        </w:rPr>
        <w:lastRenderedPageBreak/>
        <w:drawing>
          <wp:inline distT="0" distB="0" distL="0" distR="0" wp14:anchorId="079DEEB1" wp14:editId="0A70B09A">
            <wp:extent cx="8229600" cy="4629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_fusion_5.png"/>
                    <pic:cNvPicPr/>
                  </pic:nvPicPr>
                  <pic:blipFill>
                    <a:blip r:embed="rId15">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487DDF76" w14:textId="55C03A40" w:rsidR="00DC428F" w:rsidRDefault="001D65D1" w:rsidP="001D65D1">
      <w:pPr>
        <w:pStyle w:val="Caption"/>
        <w:jc w:val="center"/>
        <w:rPr>
          <w:b/>
        </w:rPr>
      </w:pPr>
      <w:bookmarkStart w:id="37" w:name="_Toc472531441"/>
      <w:r>
        <w:t xml:space="preserve">Figure </w:t>
      </w:r>
      <w:fldSimple w:instr=" SEQ Figure \* ARABIC ">
        <w:r w:rsidR="00743B0B">
          <w:rPr>
            <w:noProof/>
          </w:rPr>
          <w:t>6</w:t>
        </w:r>
      </w:fldSimple>
      <w:r>
        <w:t xml:space="preserve">- </w:t>
      </w:r>
      <w:r w:rsidRPr="008D09FD">
        <w:t>Detailed diagram block for scenarios 2 and 3 describing adaptation control with feedback on forward links.</w:t>
      </w:r>
      <w:bookmarkEnd w:id="37"/>
    </w:p>
    <w:p w14:paraId="1FF2917A" w14:textId="77777777" w:rsidR="00DC428F" w:rsidRDefault="00DC428F" w:rsidP="001D65D1">
      <w:pPr>
        <w:jc w:val="center"/>
        <w:rPr>
          <w:b/>
        </w:rPr>
      </w:pPr>
    </w:p>
    <w:p w14:paraId="37C3C678" w14:textId="77777777" w:rsidR="00DC428F" w:rsidRDefault="00DC428F" w:rsidP="001D65D1">
      <w:pPr>
        <w:jc w:val="center"/>
        <w:rPr>
          <w:b/>
        </w:rPr>
      </w:pPr>
    </w:p>
    <w:p w14:paraId="6CA1B891" w14:textId="77777777" w:rsidR="00DC428F" w:rsidRDefault="00DC428F" w:rsidP="001D65D1">
      <w:pPr>
        <w:jc w:val="center"/>
        <w:rPr>
          <w:b/>
        </w:rPr>
      </w:pPr>
    </w:p>
    <w:p w14:paraId="2073B234" w14:textId="77777777" w:rsidR="001D65D1" w:rsidRDefault="00DC428F" w:rsidP="001D65D1">
      <w:pPr>
        <w:keepNext/>
        <w:jc w:val="center"/>
      </w:pPr>
      <w:r>
        <w:rPr>
          <w:b/>
          <w:noProof/>
        </w:rPr>
        <w:lastRenderedPageBreak/>
        <w:drawing>
          <wp:inline distT="0" distB="0" distL="0" distR="0" wp14:anchorId="01B914DB" wp14:editId="527FE6BB">
            <wp:extent cx="8229600" cy="4629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_fusion_6.png"/>
                    <pic:cNvPicPr/>
                  </pic:nvPicPr>
                  <pic:blipFill>
                    <a:blip r:embed="rId16">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130EF7F5" w14:textId="4725E2AA" w:rsidR="00DC428F" w:rsidRDefault="001D65D1" w:rsidP="001D65D1">
      <w:pPr>
        <w:pStyle w:val="Caption"/>
        <w:jc w:val="center"/>
        <w:rPr>
          <w:b/>
        </w:rPr>
      </w:pPr>
      <w:bookmarkStart w:id="38" w:name="_Toc472531442"/>
      <w:r>
        <w:t xml:space="preserve">Figure </w:t>
      </w:r>
      <w:fldSimple w:instr=" SEQ Figure \* ARABIC ">
        <w:r w:rsidR="00743B0B">
          <w:rPr>
            <w:noProof/>
          </w:rPr>
          <w:t>7</w:t>
        </w:r>
      </w:fldSimple>
      <w:r>
        <w:t xml:space="preserve">- </w:t>
      </w:r>
      <w:r w:rsidRPr="006F3577">
        <w:t>Detailed diagram block for scenarios 2 and 3 describing adaptation control with feedback on return links.</w:t>
      </w:r>
      <w:bookmarkEnd w:id="38"/>
    </w:p>
    <w:p w14:paraId="404B373D" w14:textId="77777777" w:rsidR="00DC428F" w:rsidRDefault="00DC428F" w:rsidP="001D65D1">
      <w:pPr>
        <w:jc w:val="center"/>
        <w:rPr>
          <w:b/>
        </w:rPr>
      </w:pPr>
    </w:p>
    <w:p w14:paraId="2092F2B5" w14:textId="77777777" w:rsidR="00DC428F" w:rsidRDefault="00DC428F" w:rsidP="001D65D1">
      <w:pPr>
        <w:jc w:val="center"/>
        <w:rPr>
          <w:b/>
        </w:rPr>
      </w:pPr>
    </w:p>
    <w:p w14:paraId="4075D189" w14:textId="77777777" w:rsidR="00DC428F" w:rsidRDefault="00DC428F" w:rsidP="001D65D1">
      <w:pPr>
        <w:jc w:val="center"/>
        <w:rPr>
          <w:b/>
        </w:rPr>
      </w:pPr>
    </w:p>
    <w:p w14:paraId="3FA617D1" w14:textId="061F073F" w:rsidR="001D65D1" w:rsidRDefault="00715A79" w:rsidP="001D65D1">
      <w:pPr>
        <w:keepNext/>
        <w:jc w:val="center"/>
      </w:pPr>
      <w:r>
        <w:rPr>
          <w:noProof/>
        </w:rPr>
        <w:lastRenderedPageBreak/>
        <w:drawing>
          <wp:inline distT="0" distB="0" distL="0" distR="0" wp14:anchorId="6F65A073" wp14:editId="1545E416">
            <wp:extent cx="8229600" cy="4629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4629150"/>
                    </a:xfrm>
                    <a:prstGeom prst="rect">
                      <a:avLst/>
                    </a:prstGeom>
                  </pic:spPr>
                </pic:pic>
              </a:graphicData>
            </a:graphic>
          </wp:inline>
        </w:drawing>
      </w:r>
    </w:p>
    <w:p w14:paraId="7189C791" w14:textId="16B90A60" w:rsidR="00DC428F" w:rsidRDefault="001D65D1" w:rsidP="001D65D1">
      <w:pPr>
        <w:pStyle w:val="Caption"/>
        <w:jc w:val="center"/>
        <w:rPr>
          <w:b/>
        </w:rPr>
      </w:pPr>
      <w:bookmarkStart w:id="39" w:name="_Toc472531443"/>
      <w:r>
        <w:t xml:space="preserve">Figure </w:t>
      </w:r>
      <w:fldSimple w:instr=" SEQ Figure \* ARABIC ">
        <w:r w:rsidR="00743B0B">
          <w:rPr>
            <w:noProof/>
          </w:rPr>
          <w:t>8</w:t>
        </w:r>
      </w:fldSimple>
      <w:r>
        <w:t xml:space="preserve"> - </w:t>
      </w:r>
      <w:r w:rsidRPr="00DB445C">
        <w:t xml:space="preserve">Detailed diagram block for scenarios 2 and 3 describing adaptation control without </w:t>
      </w:r>
      <w:r w:rsidR="00715A79">
        <w:t>return</w:t>
      </w:r>
      <w:r w:rsidRPr="00DB445C">
        <w:t xml:space="preserve"> on forward links.</w:t>
      </w:r>
      <w:bookmarkEnd w:id="39"/>
    </w:p>
    <w:p w14:paraId="4DB9ECB4" w14:textId="77777777" w:rsidR="00DC428F" w:rsidRDefault="00DC428F" w:rsidP="001D65D1">
      <w:pPr>
        <w:jc w:val="center"/>
        <w:rPr>
          <w:b/>
        </w:rPr>
      </w:pPr>
    </w:p>
    <w:p w14:paraId="70BA9CDD" w14:textId="77777777" w:rsidR="00DC428F" w:rsidRDefault="00DC428F" w:rsidP="001D65D1">
      <w:pPr>
        <w:jc w:val="center"/>
        <w:rPr>
          <w:b/>
        </w:rPr>
      </w:pPr>
    </w:p>
    <w:p w14:paraId="4220C491" w14:textId="77777777" w:rsidR="00DC428F" w:rsidRDefault="00DC428F" w:rsidP="001D65D1">
      <w:pPr>
        <w:jc w:val="center"/>
        <w:rPr>
          <w:b/>
        </w:rPr>
      </w:pPr>
    </w:p>
    <w:p w14:paraId="7016E2E8" w14:textId="2C087A0F" w:rsidR="001D65D1" w:rsidRDefault="00715A79" w:rsidP="001D65D1">
      <w:pPr>
        <w:keepNext/>
        <w:jc w:val="center"/>
      </w:pPr>
      <w:r>
        <w:rPr>
          <w:noProof/>
        </w:rPr>
        <w:lastRenderedPageBreak/>
        <w:drawing>
          <wp:inline distT="0" distB="0" distL="0" distR="0" wp14:anchorId="5C3F5DCD" wp14:editId="496E3DB1">
            <wp:extent cx="8229600" cy="46291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4629150"/>
                    </a:xfrm>
                    <a:prstGeom prst="rect">
                      <a:avLst/>
                    </a:prstGeom>
                  </pic:spPr>
                </pic:pic>
              </a:graphicData>
            </a:graphic>
          </wp:inline>
        </w:drawing>
      </w:r>
    </w:p>
    <w:p w14:paraId="739A24A7" w14:textId="370F5F5B" w:rsidR="00DC428F" w:rsidRDefault="001D65D1" w:rsidP="001D65D1">
      <w:pPr>
        <w:pStyle w:val="Caption"/>
        <w:jc w:val="center"/>
        <w:rPr>
          <w:b/>
        </w:rPr>
      </w:pPr>
      <w:bookmarkStart w:id="40" w:name="_Ref469045060"/>
      <w:bookmarkStart w:id="41" w:name="_Toc472531444"/>
      <w:r w:rsidRPr="008E2375">
        <w:t xml:space="preserve">Figure </w:t>
      </w:r>
      <w:fldSimple w:instr=" SEQ Figure \* ARABIC ">
        <w:r w:rsidR="00743B0B">
          <w:rPr>
            <w:noProof/>
          </w:rPr>
          <w:t>9</w:t>
        </w:r>
      </w:fldSimple>
      <w:bookmarkEnd w:id="40"/>
      <w:r w:rsidRPr="008E2375">
        <w:t xml:space="preserve">- Detailed diagram block for scenarios 2 and 3 describing adaptation control without feedback on </w:t>
      </w:r>
      <w:r w:rsidR="00715A79" w:rsidRPr="008E2375">
        <w:t>forward</w:t>
      </w:r>
      <w:r w:rsidRPr="008E2375">
        <w:t xml:space="preserve"> links.</w:t>
      </w:r>
      <w:bookmarkEnd w:id="41"/>
    </w:p>
    <w:p w14:paraId="7B7D182B" w14:textId="77777777" w:rsidR="00DC428F" w:rsidRDefault="00DC428F" w:rsidP="00B56FA5">
      <w:pPr>
        <w:jc w:val="both"/>
        <w:rPr>
          <w:b/>
        </w:rPr>
      </w:pPr>
    </w:p>
    <w:p w14:paraId="0915336B" w14:textId="77777777" w:rsidR="00DC428F" w:rsidRDefault="00DC428F" w:rsidP="00B56FA5">
      <w:pPr>
        <w:jc w:val="both"/>
        <w:rPr>
          <w:b/>
        </w:rPr>
      </w:pPr>
    </w:p>
    <w:p w14:paraId="5772AF66" w14:textId="77777777" w:rsidR="00DC428F" w:rsidRDefault="00DC428F" w:rsidP="00B56FA5">
      <w:pPr>
        <w:jc w:val="both"/>
        <w:rPr>
          <w:b/>
        </w:rPr>
      </w:pPr>
    </w:p>
    <w:p w14:paraId="65BFC4A7" w14:textId="77777777" w:rsidR="00DC428F" w:rsidRDefault="00DC428F" w:rsidP="00B56FA5">
      <w:pPr>
        <w:jc w:val="both"/>
        <w:rPr>
          <w:b/>
        </w:rPr>
        <w:sectPr w:rsidR="00DC428F" w:rsidSect="00DC428F">
          <w:pgSz w:w="15840" w:h="12240" w:orient="landscape"/>
          <w:pgMar w:top="1440" w:right="1440" w:bottom="1440" w:left="1440" w:header="720" w:footer="720" w:gutter="0"/>
          <w:cols w:space="720"/>
          <w:docGrid w:linePitch="360"/>
        </w:sectPr>
      </w:pPr>
    </w:p>
    <w:p w14:paraId="04817B21" w14:textId="5A2C35CD" w:rsidR="00B56FA5" w:rsidRPr="00D96539" w:rsidRDefault="00B56FA5" w:rsidP="00B56FA5">
      <w:pPr>
        <w:jc w:val="both"/>
        <w:rPr>
          <w:b/>
        </w:rPr>
      </w:pPr>
      <w:r w:rsidRPr="00D96539">
        <w:rPr>
          <w:b/>
        </w:rPr>
        <w:lastRenderedPageBreak/>
        <w:t>Design Summary</w:t>
      </w:r>
    </w:p>
    <w:p w14:paraId="765D604D" w14:textId="27A5C915" w:rsidR="00B56FA5" w:rsidRDefault="00B56FA5" w:rsidP="00B56FA5">
      <w:pPr>
        <w:jc w:val="both"/>
      </w:pPr>
      <w:r>
        <w:t xml:space="preserve">The </w:t>
      </w:r>
      <w:proofErr w:type="spellStart"/>
      <w:r>
        <w:t>ScaN</w:t>
      </w:r>
      <w:proofErr w:type="spellEnd"/>
      <w:r>
        <w:t xml:space="preserve"> Testbed elements to be used </w:t>
      </w:r>
      <w:r w:rsidR="00A23A8B">
        <w:t xml:space="preserve">in </w:t>
      </w:r>
      <w:r>
        <w:t xml:space="preserve">this experiment are highlighted in </w:t>
      </w:r>
      <w:r w:rsidR="00BD5425">
        <w:fldChar w:fldCharType="begin"/>
      </w:r>
      <w:r w:rsidR="00BD5425">
        <w:instrText xml:space="preserve"> REF _Ref469045412 \h </w:instrText>
      </w:r>
      <w:r w:rsidR="00BD5425">
        <w:fldChar w:fldCharType="separate"/>
      </w:r>
      <w:r w:rsidR="00743B0B" w:rsidRPr="00D41637">
        <w:t xml:space="preserve">Figure </w:t>
      </w:r>
      <w:r w:rsidR="00743B0B">
        <w:rPr>
          <w:noProof/>
        </w:rPr>
        <w:t>10</w:t>
      </w:r>
      <w:r w:rsidR="00BD5425">
        <w:fldChar w:fldCharType="end"/>
      </w:r>
      <w:r w:rsidRPr="00A138CE">
        <w:t>.</w:t>
      </w:r>
      <w:r>
        <w:t xml:space="preserve"> Since we expect to perform reconfiguration in one of the </w:t>
      </w:r>
      <w:proofErr w:type="spellStart"/>
      <w:r>
        <w:t>ScaN</w:t>
      </w:r>
      <w:proofErr w:type="spellEnd"/>
      <w:r>
        <w:t xml:space="preserve"> Testbed radio</w:t>
      </w:r>
      <w:r w:rsidR="00081EA5">
        <w:t>s</w:t>
      </w:r>
      <w:r>
        <w:t xml:space="preserve"> during each experiment</w:t>
      </w:r>
      <w:r w:rsidR="00EF0542">
        <w:t xml:space="preserve"> using one of the reconfigurable radios available at the ground stations</w:t>
      </w:r>
      <w:r w:rsidR="00081EA5">
        <w:t>,</w:t>
      </w:r>
      <w:r>
        <w:t xml:space="preserve"> we request use of an interface, a ground station for reception and transmission of telemetry information</w:t>
      </w:r>
      <w:r w:rsidR="00081EA5">
        <w:t>,</w:t>
      </w:r>
      <w:r>
        <w:t xml:space="preserve"> and as a performance analysis measurement point</w:t>
      </w:r>
      <w:r w:rsidR="00081EA5">
        <w:t>,</w:t>
      </w:r>
      <w:r w:rsidR="00D4014B">
        <w:t xml:space="preserve"> the on-orbit radio</w:t>
      </w:r>
      <w:r>
        <w:t xml:space="preserve"> from JPL.</w:t>
      </w:r>
    </w:p>
    <w:p w14:paraId="16F7E84D" w14:textId="0B273940" w:rsidR="00B56FA5" w:rsidRDefault="00B56FA5" w:rsidP="002E7241">
      <w:pPr>
        <w:jc w:val="both"/>
      </w:pPr>
    </w:p>
    <w:p w14:paraId="50B7DCD1" w14:textId="52EEEF5B" w:rsidR="00B56FA5" w:rsidRDefault="00C369B7" w:rsidP="002E7241">
      <w:pPr>
        <w:jc w:val="both"/>
      </w:pPr>
      <w:r>
        <w:rPr>
          <w:noProof/>
        </w:rPr>
        <mc:AlternateContent>
          <mc:Choice Requires="wps">
            <w:drawing>
              <wp:anchor distT="0" distB="0" distL="114300" distR="114300" simplePos="0" relativeHeight="251661824" behindDoc="0" locked="0" layoutInCell="1" allowOverlap="1" wp14:anchorId="5C17472A" wp14:editId="73FD9308">
                <wp:simplePos x="0" y="0"/>
                <wp:positionH relativeFrom="column">
                  <wp:posOffset>1045426</wp:posOffset>
                </wp:positionH>
                <wp:positionV relativeFrom="paragraph">
                  <wp:posOffset>1018228</wp:posOffset>
                </wp:positionV>
                <wp:extent cx="363416" cy="309176"/>
                <wp:effectExtent l="0" t="0" r="0" b="0"/>
                <wp:wrapNone/>
                <wp:docPr id="3" name="Clou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wps:cNvSpPr>
                      <wps:spPr bwMode="auto">
                        <a:xfrm>
                          <a:off x="0" y="0"/>
                          <a:ext cx="363416" cy="309176"/>
                        </a:xfrm>
                        <a:custGeom>
                          <a:avLst/>
                          <a:gdLst>
                            <a:gd name="T0" fmla="*/ 1357 w 21600"/>
                            <a:gd name="T1" fmla="*/ 205413 h 21600"/>
                            <a:gd name="T2" fmla="*/ 218695 w 21600"/>
                            <a:gd name="T3" fmla="*/ 410389 h 21600"/>
                            <a:gd name="T4" fmla="*/ 437025 w 21600"/>
                            <a:gd name="T5" fmla="*/ 205413 h 21600"/>
                            <a:gd name="T6" fmla="*/ 218695 w 21600"/>
                            <a:gd name="T7" fmla="*/ 23489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FFFF99"/>
                        </a:solidFill>
                        <a:ln w="19050">
                          <a:solidFill>
                            <a:srgbClr val="003296"/>
                          </a:solidFill>
                          <a:miter lim="800000"/>
                          <a:headEnd/>
                          <a:tailEnd/>
                        </a:ln>
                        <a:effectLst>
                          <a:outerShdw dist="23000" dir="5400000" rotWithShape="0">
                            <a:srgbClr val="808080">
                              <a:alpha val="34998"/>
                            </a:srgbClr>
                          </a:outerShdw>
                        </a:effectLst>
                      </wps:spPr>
                      <wps:bodyPr anchor="ctr" anchorCtr="1"/>
                    </wps:wsp>
                  </a:graphicData>
                </a:graphic>
              </wp:anchor>
            </w:drawing>
          </mc:Choice>
          <mc:Fallback>
            <w:pict>
              <v:shape w14:anchorId="53DFCB96" id="Cloud" o:spid="_x0000_s1026" style="position:absolute;margin-left:82.3pt;margin-top:80.2pt;width:28.6pt;height:24.35pt;z-index:251661824;visibility:visible;mso-wrap-style:square;mso-wrap-distance-left:9pt;mso-wrap-distance-top:0;mso-wrap-distance-right:9pt;mso-wrap-distance-bottom:0;mso-position-horizontal:absolute;mso-position-horizontal-relative:text;mso-position-vertical:absolute;mso-position-vertical-relative:text;v-text-anchor:middle-center"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ff9" strokecolor="#003296" strokeweight="1.5pt">
                <v:stroke joinstyle="miter"/>
                <v:shadow on="t" opacity="22936f" origin=",.5" offset="0,.63889mm"/>
                <v:path o:extrusionok="f" o:connecttype="custom" o:connectlocs="22831,2940221;3679503,5874187;7352865,2940221;3679503,336215" o:connectangles="0,0,0,0" textboxrect="2977,3262,17087,17337"/>
                <o:lock v:ext="edit" aspectratio="t" verticies="t"/>
              </v:shape>
            </w:pict>
          </mc:Fallback>
        </mc:AlternateContent>
      </w:r>
      <w:r>
        <w:rPr>
          <w:noProof/>
        </w:rPr>
        <mc:AlternateContent>
          <mc:Choice Requires="wps">
            <w:drawing>
              <wp:anchor distT="0" distB="0" distL="114300" distR="114300" simplePos="0" relativeHeight="251658752" behindDoc="0" locked="0" layoutInCell="1" allowOverlap="1" wp14:anchorId="586F51E5" wp14:editId="69CFB8F3">
                <wp:simplePos x="0" y="0"/>
                <wp:positionH relativeFrom="column">
                  <wp:posOffset>3635926</wp:posOffset>
                </wp:positionH>
                <wp:positionV relativeFrom="paragraph">
                  <wp:posOffset>2249606</wp:posOffset>
                </wp:positionV>
                <wp:extent cx="363416" cy="309176"/>
                <wp:effectExtent l="0" t="0" r="0" b="0"/>
                <wp:wrapNone/>
                <wp:docPr id="2" name="Clou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wps:cNvSpPr>
                      <wps:spPr bwMode="auto">
                        <a:xfrm>
                          <a:off x="0" y="0"/>
                          <a:ext cx="363416" cy="309176"/>
                        </a:xfrm>
                        <a:custGeom>
                          <a:avLst/>
                          <a:gdLst>
                            <a:gd name="T0" fmla="*/ 1357 w 21600"/>
                            <a:gd name="T1" fmla="*/ 205413 h 21600"/>
                            <a:gd name="T2" fmla="*/ 218695 w 21600"/>
                            <a:gd name="T3" fmla="*/ 410389 h 21600"/>
                            <a:gd name="T4" fmla="*/ 437025 w 21600"/>
                            <a:gd name="T5" fmla="*/ 205413 h 21600"/>
                            <a:gd name="T6" fmla="*/ 218695 w 21600"/>
                            <a:gd name="T7" fmla="*/ 23489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FFFF99"/>
                        </a:solidFill>
                        <a:ln w="19050">
                          <a:solidFill>
                            <a:srgbClr val="003296"/>
                          </a:solidFill>
                          <a:miter lim="800000"/>
                          <a:headEnd/>
                          <a:tailEnd/>
                        </a:ln>
                        <a:effectLst>
                          <a:outerShdw dist="23000" dir="5400000" rotWithShape="0">
                            <a:srgbClr val="808080">
                              <a:alpha val="34998"/>
                            </a:srgbClr>
                          </a:outerShdw>
                        </a:effectLst>
                      </wps:spPr>
                      <wps:bodyPr anchor="ctr" anchorCtr="1"/>
                    </wps:wsp>
                  </a:graphicData>
                </a:graphic>
              </wp:anchor>
            </w:drawing>
          </mc:Choice>
          <mc:Fallback>
            <w:pict>
              <v:shape w14:anchorId="171FBFEE" id="Cloud" o:spid="_x0000_s1026" style="position:absolute;margin-left:286.3pt;margin-top:177.15pt;width:28.6pt;height:24.35pt;z-index:251658752;visibility:visible;mso-wrap-style:square;mso-wrap-distance-left:9pt;mso-wrap-distance-top:0;mso-wrap-distance-right:9pt;mso-wrap-distance-bottom:0;mso-position-horizontal:absolute;mso-position-horizontal-relative:text;mso-position-vertical:absolute;mso-position-vertical-relative:text;v-text-anchor:middle-center"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ff9" strokecolor="#003296" strokeweight="1.5pt">
                <v:stroke joinstyle="miter"/>
                <v:shadow on="t" opacity="22936f" origin=",.5" offset="0,.63889mm"/>
                <v:path o:extrusionok="f" o:connecttype="custom" o:connectlocs="22831,2940221;3679503,5874187;7352865,2940221;3679503,336215" o:connectangles="0,0,0,0" textboxrect="2977,3262,17087,17337"/>
                <o:lock v:ext="edit" aspectratio="t" verticies="t"/>
              </v:shape>
            </w:pict>
          </mc:Fallback>
        </mc:AlternateContent>
      </w:r>
      <w:r w:rsidR="008D235A" w:rsidRPr="00AD7633">
        <w:rPr>
          <w:noProof/>
          <w:highlight w:val="yellow"/>
        </w:rPr>
        <mc:AlternateContent>
          <mc:Choice Requires="wpg">
            <w:drawing>
              <wp:anchor distT="0" distB="0" distL="114300" distR="114300" simplePos="0" relativeHeight="251655680" behindDoc="0" locked="0" layoutInCell="1" allowOverlap="1" wp14:anchorId="4F4FA092" wp14:editId="357F0367">
                <wp:simplePos x="0" y="0"/>
                <wp:positionH relativeFrom="column">
                  <wp:posOffset>-164465</wp:posOffset>
                </wp:positionH>
                <wp:positionV relativeFrom="paragraph">
                  <wp:posOffset>442595</wp:posOffset>
                </wp:positionV>
                <wp:extent cx="6235700" cy="3455670"/>
                <wp:effectExtent l="0" t="0" r="12700" b="49530"/>
                <wp:wrapTopAndBottom/>
                <wp:docPr id="5" name="Group 36"/>
                <wp:cNvGraphicFramePr/>
                <a:graphic xmlns:a="http://schemas.openxmlformats.org/drawingml/2006/main">
                  <a:graphicData uri="http://schemas.microsoft.com/office/word/2010/wordprocessingGroup">
                    <wpg:wgp>
                      <wpg:cNvGrpSpPr/>
                      <wpg:grpSpPr bwMode="auto">
                        <a:xfrm>
                          <a:off x="0" y="0"/>
                          <a:ext cx="6235700" cy="3455670"/>
                          <a:chOff x="0" y="0"/>
                          <a:chExt cx="7491344" cy="4597622"/>
                        </a:xfrm>
                      </wpg:grpSpPr>
                      <wps:wsp>
                        <wps:cNvPr id="7" name="Rounded Rectangle 7"/>
                        <wps:cNvSpPr/>
                        <wps:spPr bwMode="auto">
                          <a:xfrm>
                            <a:off x="5165678" y="1758"/>
                            <a:ext cx="2325666" cy="4121625"/>
                          </a:xfrm>
                          <a:prstGeom prst="roundRect">
                            <a:avLst/>
                          </a:prstGeom>
                          <a:solidFill>
                            <a:srgbClr val="96AAB4">
                              <a:lumMod val="60000"/>
                              <a:lumOff val="40000"/>
                            </a:srgbClr>
                          </a:solidFill>
                          <a:ln w="9525" cap="flat" cmpd="sng" algn="ctr">
                            <a:solidFill>
                              <a:srgbClr val="003296"/>
                            </a:solidFill>
                            <a:prstDash val="solid"/>
                            <a:round/>
                            <a:headEnd type="none" w="med" len="med"/>
                            <a:tailEnd type="none" w="med" len="med"/>
                          </a:ln>
                          <a:effectLst/>
                        </wps:spPr>
                        <wps:txbx>
                          <w:txbxContent>
                            <w:p w14:paraId="5CE1D524" w14:textId="77777777" w:rsidR="0087741F" w:rsidRPr="00620520" w:rsidRDefault="0087741F" w:rsidP="00AD7633">
                              <w:pPr>
                                <w:pStyle w:val="NormalWeb"/>
                                <w:spacing w:before="0" w:beforeAutospacing="0" w:after="0" w:afterAutospacing="0"/>
                                <w:jc w:val="center"/>
                                <w:rPr>
                                  <w:sz w:val="22"/>
                                </w:rPr>
                              </w:pPr>
                              <w:r w:rsidRPr="00620520">
                                <w:rPr>
                                  <w:rFonts w:ascii="Arial" w:hAnsi="Arial" w:cstheme="minorBidi"/>
                                  <w:color w:val="003296"/>
                                  <w:sz w:val="32"/>
                                  <w:szCs w:val="36"/>
                                </w:rPr>
                                <w:t>ISS</w:t>
                              </w:r>
                            </w:p>
                          </w:txbxContent>
                        </wps:txbx>
                        <wps:bodyPr/>
                      </wps:wsp>
                      <wps:wsp>
                        <wps:cNvPr id="8" name="Rectangle 8"/>
                        <wps:cNvSpPr>
                          <a:spLocks noChangeArrowheads="1"/>
                        </wps:cNvSpPr>
                        <wps:spPr bwMode="auto">
                          <a:xfrm>
                            <a:off x="5230764" y="618683"/>
                            <a:ext cx="2236768" cy="3228754"/>
                          </a:xfrm>
                          <a:prstGeom prst="rect">
                            <a:avLst/>
                          </a:prstGeom>
                          <a:solidFill>
                            <a:srgbClr val="DCEBF5"/>
                          </a:solidFill>
                          <a:ln w="9525" algn="ctr">
                            <a:solidFill>
                              <a:srgbClr val="003296"/>
                            </a:solidFill>
                            <a:round/>
                            <a:headEnd/>
                            <a:tailEnd/>
                          </a:ln>
                        </wps:spPr>
                        <wps:txbx>
                          <w:txbxContent>
                            <w:p w14:paraId="3B8F89C6" w14:textId="77777777" w:rsidR="0087741F" w:rsidRDefault="0087741F" w:rsidP="00AD7633">
                              <w:pPr>
                                <w:pStyle w:val="NormalWeb"/>
                                <w:spacing w:before="0" w:beforeAutospacing="0" w:after="0" w:afterAutospacing="0"/>
                                <w:jc w:val="center"/>
                                <w:textAlignment w:val="baseline"/>
                              </w:pPr>
                              <w:r>
                                <w:rPr>
                                  <w:rFonts w:ascii="Arial" w:eastAsia="MS PGothic" w:hAnsi="Arial" w:cstheme="minorBidi"/>
                                  <w:color w:val="003296"/>
                                  <w:kern w:val="24"/>
                                  <w:sz w:val="22"/>
                                  <w:szCs w:val="22"/>
                                </w:rPr>
                                <w:t>SCAN Testbed</w:t>
                              </w:r>
                            </w:p>
                          </w:txbxContent>
                        </wps:txbx>
                        <wps:bodyPr/>
                      </wps:wsp>
                      <wps:wsp>
                        <wps:cNvPr id="9" name="Rounded Rectangle 9"/>
                        <wps:cNvSpPr/>
                        <wps:spPr bwMode="auto">
                          <a:xfrm>
                            <a:off x="0" y="0"/>
                            <a:ext cx="1292213" cy="4121626"/>
                          </a:xfrm>
                          <a:prstGeom prst="roundRect">
                            <a:avLst/>
                          </a:prstGeom>
                          <a:solidFill>
                            <a:srgbClr val="96AAB4">
                              <a:lumMod val="40000"/>
                              <a:lumOff val="60000"/>
                            </a:srgbClr>
                          </a:solidFill>
                          <a:ln w="9525" cap="flat" cmpd="sng" algn="ctr">
                            <a:solidFill>
                              <a:srgbClr val="003296"/>
                            </a:solidFill>
                            <a:prstDash val="solid"/>
                            <a:round/>
                            <a:headEnd type="none" w="med" len="med"/>
                            <a:tailEnd type="none" w="med" len="med"/>
                          </a:ln>
                          <a:effectLst/>
                        </wps:spPr>
                        <wps:txbx>
                          <w:txbxContent>
                            <w:p w14:paraId="3971F8EC" w14:textId="77777777" w:rsidR="0087741F" w:rsidRPr="00620520" w:rsidRDefault="0087741F" w:rsidP="00AD7633">
                              <w:pPr>
                                <w:pStyle w:val="NormalWeb"/>
                                <w:spacing w:before="0" w:beforeAutospacing="0" w:after="0" w:afterAutospacing="0"/>
                                <w:jc w:val="center"/>
                                <w:rPr>
                                  <w:sz w:val="20"/>
                                </w:rPr>
                              </w:pPr>
                              <w:r w:rsidRPr="00620520">
                                <w:rPr>
                                  <w:rFonts w:ascii="Arial" w:hAnsi="Arial" w:cstheme="minorBidi"/>
                                  <w:color w:val="003296"/>
                                  <w:szCs w:val="32"/>
                                </w:rPr>
                                <w:t>Experiment Interface</w:t>
                              </w:r>
                            </w:p>
                          </w:txbxContent>
                        </wps:txbx>
                        <wps:bodyPr/>
                      </wps:wsp>
                      <wps:wsp>
                        <wps:cNvPr id="10" name="Rounded Rectangle 10"/>
                        <wps:cNvSpPr/>
                        <wps:spPr bwMode="auto">
                          <a:xfrm>
                            <a:off x="2519339" y="1758"/>
                            <a:ext cx="2582839" cy="4121625"/>
                          </a:xfrm>
                          <a:prstGeom prst="roundRect">
                            <a:avLst/>
                          </a:prstGeom>
                          <a:solidFill>
                            <a:srgbClr val="96AAB4">
                              <a:lumMod val="60000"/>
                              <a:lumOff val="40000"/>
                            </a:srgbClr>
                          </a:solidFill>
                          <a:ln w="9525" cap="flat" cmpd="sng" algn="ctr">
                            <a:solidFill>
                              <a:srgbClr val="003296"/>
                            </a:solidFill>
                            <a:prstDash val="solid"/>
                            <a:round/>
                            <a:headEnd type="none" w="med" len="med"/>
                            <a:tailEnd type="none" w="med" len="med"/>
                          </a:ln>
                          <a:effectLst/>
                        </wps:spPr>
                        <wps:txbx>
                          <w:txbxContent>
                            <w:p w14:paraId="6C27D7C5" w14:textId="77777777" w:rsidR="0087741F" w:rsidRPr="00620520" w:rsidRDefault="0087741F" w:rsidP="00AD7633">
                              <w:pPr>
                                <w:pStyle w:val="NormalWeb"/>
                                <w:spacing w:before="0" w:beforeAutospacing="0" w:after="0" w:afterAutospacing="0"/>
                                <w:jc w:val="center"/>
                                <w:rPr>
                                  <w:sz w:val="22"/>
                                </w:rPr>
                              </w:pPr>
                              <w:r w:rsidRPr="00620520">
                                <w:rPr>
                                  <w:rFonts w:ascii="Arial" w:hAnsi="Arial" w:cstheme="minorBidi"/>
                                  <w:color w:val="003296"/>
                                  <w:sz w:val="32"/>
                                  <w:szCs w:val="36"/>
                                </w:rPr>
                                <w:t>External Systems</w:t>
                              </w:r>
                            </w:p>
                          </w:txbxContent>
                        </wps:txbx>
                        <wps:bodyPr/>
                      </wps:wsp>
                      <wps:wsp>
                        <wps:cNvPr id="11" name="Rounded Rectangle 11"/>
                        <wps:cNvSpPr>
                          <a:spLocks noChangeArrowheads="1"/>
                        </wps:cNvSpPr>
                        <wps:spPr bwMode="auto">
                          <a:xfrm>
                            <a:off x="1355713" y="1758"/>
                            <a:ext cx="1098540" cy="4121625"/>
                          </a:xfrm>
                          <a:prstGeom prst="roundRect">
                            <a:avLst>
                              <a:gd name="adj" fmla="val 16667"/>
                            </a:avLst>
                          </a:prstGeom>
                          <a:solidFill>
                            <a:srgbClr val="C0CCD2"/>
                          </a:solidFill>
                          <a:ln w="9525" algn="ctr">
                            <a:solidFill>
                              <a:srgbClr val="003296"/>
                            </a:solidFill>
                            <a:round/>
                            <a:headEnd/>
                            <a:tailEnd/>
                          </a:ln>
                        </wps:spPr>
                        <wps:txbx>
                          <w:txbxContent>
                            <w:p w14:paraId="0252D176" w14:textId="77777777" w:rsidR="0087741F" w:rsidRPr="00620520" w:rsidRDefault="0087741F" w:rsidP="00AD7633">
                              <w:pPr>
                                <w:pStyle w:val="NormalWeb"/>
                                <w:spacing w:before="0" w:beforeAutospacing="0" w:after="0" w:afterAutospacing="0"/>
                                <w:jc w:val="center"/>
                                <w:textAlignment w:val="baseline"/>
                                <w:rPr>
                                  <w:sz w:val="20"/>
                                </w:rPr>
                              </w:pPr>
                              <w:r w:rsidRPr="00620520">
                                <w:rPr>
                                  <w:rFonts w:ascii="Arial" w:eastAsia="MS PGothic" w:hAnsi="Arial" w:cstheme="minorBidi"/>
                                  <w:color w:val="003296"/>
                                  <w:kern w:val="24"/>
                                  <w:sz w:val="28"/>
                                  <w:szCs w:val="36"/>
                                </w:rPr>
                                <w:t>Ground System</w:t>
                              </w:r>
                            </w:p>
                          </w:txbxContent>
                        </wps:txbx>
                        <wps:bodyPr/>
                      </wps:wsp>
                      <wps:wsp>
                        <wps:cNvPr id="12" name="Straight Connector 12"/>
                        <wps:cNvCnPr>
                          <a:cxnSpLocks noChangeShapeType="1"/>
                        </wps:cNvCnPr>
                        <wps:spPr bwMode="auto">
                          <a:xfrm>
                            <a:off x="1937392" y="1923864"/>
                            <a:ext cx="904116" cy="0"/>
                          </a:xfrm>
                          <a:prstGeom prst="line">
                            <a:avLst/>
                          </a:prstGeom>
                          <a:noFill/>
                          <a:ln w="9525">
                            <a:solidFill>
                              <a:srgbClr val="003296"/>
                            </a:solidFill>
                            <a:round/>
                            <a:headEnd/>
                            <a:tailEnd/>
                          </a:ln>
                          <a:extLst>
                            <a:ext uri="{909E8E84-426E-40DD-AFC4-6F175D3DCCD1}">
                              <a14:hiddenFill xmlns:a14="http://schemas.microsoft.com/office/drawing/2010/main">
                                <a:noFill/>
                              </a14:hiddenFill>
                            </a:ext>
                          </a:extLst>
                        </wps:spPr>
                        <wps:bodyPr/>
                      </wps:wsp>
                      <wps:wsp>
                        <wps:cNvPr id="13" name="Rectangle 13"/>
                        <wps:cNvSpPr/>
                        <wps:spPr bwMode="auto">
                          <a:xfrm>
                            <a:off x="5748285" y="892872"/>
                            <a:ext cx="709607" cy="824326"/>
                          </a:xfrm>
                          <a:prstGeom prst="rect">
                            <a:avLst/>
                          </a:prstGeom>
                          <a:solidFill>
                            <a:srgbClr val="96AAB4">
                              <a:lumMod val="20000"/>
                              <a:lumOff val="80000"/>
                            </a:srgbClr>
                          </a:solidFill>
                          <a:ln w="9525" cap="flat" cmpd="sng" algn="ctr">
                            <a:solidFill>
                              <a:srgbClr val="003296"/>
                            </a:solidFill>
                            <a:prstDash val="solid"/>
                            <a:round/>
                            <a:headEnd type="none" w="med" len="med"/>
                            <a:tailEnd type="none" w="med" len="med"/>
                          </a:ln>
                          <a:effectLst/>
                        </wps:spPr>
                        <wps:txbx>
                          <w:txbxContent>
                            <w:p w14:paraId="5B9E7030" w14:textId="77777777" w:rsidR="0087741F" w:rsidRDefault="0087741F" w:rsidP="00AD7633">
                              <w:pPr>
                                <w:pStyle w:val="NormalWeb"/>
                                <w:spacing w:before="0" w:beforeAutospacing="0" w:after="0" w:afterAutospacing="0"/>
                                <w:jc w:val="center"/>
                              </w:pPr>
                              <w:r>
                                <w:rPr>
                                  <w:rFonts w:ascii="Arial" w:hAnsi="Arial" w:cstheme="minorBidi"/>
                                  <w:color w:val="003296"/>
                                  <w:sz w:val="22"/>
                                  <w:szCs w:val="22"/>
                                </w:rPr>
                                <w:t>GD-SDR</w:t>
                              </w:r>
                            </w:p>
                          </w:txbxContent>
                        </wps:txbx>
                        <wps:bodyPr/>
                      </wps:wsp>
                      <wps:wsp>
                        <wps:cNvPr id="14" name="Rectangle 14"/>
                        <wps:cNvSpPr/>
                        <wps:spPr bwMode="auto">
                          <a:xfrm>
                            <a:off x="6522978" y="892871"/>
                            <a:ext cx="903280" cy="1856049"/>
                          </a:xfrm>
                          <a:prstGeom prst="rect">
                            <a:avLst/>
                          </a:prstGeom>
                          <a:solidFill>
                            <a:srgbClr val="96AAB4">
                              <a:lumMod val="20000"/>
                              <a:lumOff val="80000"/>
                            </a:srgbClr>
                          </a:solidFill>
                          <a:ln w="9525" cap="flat" cmpd="sng" algn="ctr">
                            <a:solidFill>
                              <a:srgbClr val="003296"/>
                            </a:solidFill>
                            <a:prstDash val="solid"/>
                            <a:round/>
                            <a:headEnd type="none" w="med" len="med"/>
                            <a:tailEnd type="none" w="med" len="med"/>
                          </a:ln>
                          <a:effectLst/>
                        </wps:spPr>
                        <wps:txbx>
                          <w:txbxContent>
                            <w:p w14:paraId="65C9456D" w14:textId="77777777" w:rsidR="0087741F" w:rsidRDefault="0087741F" w:rsidP="00AD7633">
                              <w:pPr>
                                <w:pStyle w:val="NormalWeb"/>
                                <w:spacing w:before="0" w:beforeAutospacing="0" w:after="0" w:afterAutospacing="0"/>
                                <w:jc w:val="center"/>
                              </w:pPr>
                              <w:r>
                                <w:rPr>
                                  <w:rFonts w:ascii="Times" w:hAnsi="Times" w:cstheme="minorBidi"/>
                                  <w:color w:val="003296"/>
                                  <w:sz w:val="32"/>
                                  <w:szCs w:val="32"/>
                                </w:rPr>
                                <w:t>Avionics</w:t>
                              </w:r>
                            </w:p>
                          </w:txbxContent>
                        </wps:txbx>
                        <wps:bodyPr vert="vert" anchorCtr="1"/>
                      </wps:wsp>
                      <wps:wsp>
                        <wps:cNvPr id="15" name="Cloud"/>
                        <wps:cNvSpPr>
                          <a:spLocks noChangeAspect="1" noEditPoints="1" noChangeArrowheads="1"/>
                        </wps:cNvSpPr>
                        <wps:spPr bwMode="auto">
                          <a:xfrm>
                            <a:off x="6651564" y="1648650"/>
                            <a:ext cx="387346" cy="479832"/>
                          </a:xfrm>
                          <a:custGeom>
                            <a:avLst/>
                            <a:gdLst>
                              <a:gd name="T0" fmla="*/ 1202 w 21600"/>
                              <a:gd name="T1" fmla="*/ 239768 h 21600"/>
                              <a:gd name="T2" fmla="*/ 193739 w 21600"/>
                              <a:gd name="T3" fmla="*/ 479024 h 21600"/>
                              <a:gd name="T4" fmla="*/ 387154 w 21600"/>
                              <a:gd name="T5" fmla="*/ 239768 h 21600"/>
                              <a:gd name="T6" fmla="*/ 193739 w 21600"/>
                              <a:gd name="T7" fmla="*/ 27418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FFFF99"/>
                          </a:solidFill>
                          <a:ln w="19050">
                            <a:solidFill>
                              <a:srgbClr val="003296"/>
                            </a:solidFill>
                            <a:miter lim="800000"/>
                            <a:headEnd/>
                            <a:tailEnd/>
                          </a:ln>
                          <a:effectLst>
                            <a:outerShdw dist="23000" dir="5400000" rotWithShape="0">
                              <a:srgbClr val="808080">
                                <a:alpha val="34998"/>
                              </a:srgbClr>
                            </a:outerShdw>
                          </a:effectLst>
                        </wps:spPr>
                        <wps:bodyPr anchor="ctr" anchorCtr="1"/>
                      </wps:wsp>
                      <wps:wsp>
                        <wps:cNvPr id="16" name="Rectangle 16"/>
                        <wps:cNvSpPr/>
                        <wps:spPr bwMode="auto">
                          <a:xfrm>
                            <a:off x="193673" y="892872"/>
                            <a:ext cx="968366" cy="1856050"/>
                          </a:xfrm>
                          <a:prstGeom prst="rect">
                            <a:avLst/>
                          </a:prstGeom>
                          <a:solidFill>
                            <a:srgbClr val="96AAB4">
                              <a:lumMod val="20000"/>
                              <a:lumOff val="80000"/>
                            </a:srgbClr>
                          </a:solidFill>
                          <a:ln w="9525" cap="flat" cmpd="sng" algn="ctr">
                            <a:solidFill>
                              <a:srgbClr val="003296"/>
                            </a:solidFill>
                            <a:prstDash val="solid"/>
                            <a:round/>
                            <a:headEnd type="none" w="med" len="med"/>
                            <a:tailEnd type="none" w="med" len="med"/>
                          </a:ln>
                          <a:effectLst/>
                        </wps:spPr>
                        <wps:txbx>
                          <w:txbxContent>
                            <w:p w14:paraId="48DA8CA7" w14:textId="77777777" w:rsidR="0087741F" w:rsidRPr="00620520" w:rsidRDefault="0087741F" w:rsidP="00AD7633">
                              <w:pPr>
                                <w:pStyle w:val="NormalWeb"/>
                                <w:spacing w:before="0" w:beforeAutospacing="0" w:after="0" w:afterAutospacing="0"/>
                                <w:jc w:val="center"/>
                                <w:rPr>
                                  <w:sz w:val="18"/>
                                </w:rPr>
                              </w:pPr>
                              <w:r w:rsidRPr="00620520">
                                <w:rPr>
                                  <w:rFonts w:ascii="Arial" w:hAnsi="Arial" w:cstheme="minorBidi"/>
                                  <w:color w:val="003296"/>
                                  <w:sz w:val="18"/>
                                </w:rPr>
                                <w:t>Experiment Equipment</w:t>
                              </w:r>
                            </w:p>
                          </w:txbxContent>
                        </wps:txbx>
                        <wps:bodyPr anchorCtr="1"/>
                      </wps:wsp>
                      <wps:wsp>
                        <wps:cNvPr id="17" name="Rectangle 17"/>
                        <wps:cNvSpPr/>
                        <wps:spPr bwMode="auto">
                          <a:xfrm>
                            <a:off x="1485334" y="893222"/>
                            <a:ext cx="710377" cy="1855154"/>
                          </a:xfrm>
                          <a:prstGeom prst="rect">
                            <a:avLst/>
                          </a:prstGeom>
                          <a:solidFill>
                            <a:srgbClr val="96AAB4">
                              <a:lumMod val="20000"/>
                              <a:lumOff val="80000"/>
                            </a:srgbClr>
                          </a:solidFill>
                          <a:ln w="9525" cap="flat" cmpd="sng" algn="ctr">
                            <a:solidFill>
                              <a:srgbClr val="003296"/>
                            </a:solidFill>
                            <a:prstDash val="solid"/>
                            <a:round/>
                            <a:headEnd type="none" w="med" len="med"/>
                            <a:tailEnd type="none" w="med" len="med"/>
                          </a:ln>
                          <a:effectLst/>
                        </wps:spPr>
                        <wps:txbx>
                          <w:txbxContent>
                            <w:p w14:paraId="15CC3349" w14:textId="77777777" w:rsidR="0087741F" w:rsidRPr="00620520" w:rsidRDefault="0087741F" w:rsidP="00AD7633">
                              <w:pPr>
                                <w:pStyle w:val="NormalWeb"/>
                                <w:spacing w:before="0" w:beforeAutospacing="0" w:after="0" w:afterAutospacing="0"/>
                                <w:jc w:val="center"/>
                                <w:rPr>
                                  <w:sz w:val="22"/>
                                </w:rPr>
                              </w:pPr>
                              <w:r w:rsidRPr="00620520">
                                <w:rPr>
                                  <w:rFonts w:ascii="Arial" w:hAnsi="Arial" w:cstheme="minorBidi"/>
                                  <w:color w:val="003296"/>
                                  <w:sz w:val="28"/>
                                  <w:szCs w:val="32"/>
                                </w:rPr>
                                <w:t>CONNECT</w:t>
                              </w:r>
                            </w:p>
                            <w:p w14:paraId="55D82740" w14:textId="77777777" w:rsidR="0087741F" w:rsidRDefault="0087741F" w:rsidP="00AD7633">
                              <w:pPr>
                                <w:pStyle w:val="NormalWeb"/>
                                <w:spacing w:before="0" w:beforeAutospacing="0" w:after="0" w:afterAutospacing="0"/>
                                <w:jc w:val="center"/>
                              </w:pPr>
                              <w:r w:rsidRPr="00620520">
                                <w:rPr>
                                  <w:rFonts w:ascii="Arial" w:hAnsi="Arial" w:cstheme="minorBidi"/>
                                  <w:color w:val="003296"/>
                                  <w:sz w:val="28"/>
                                  <w:szCs w:val="32"/>
                                </w:rPr>
                                <w:t>Control Center</w:t>
                              </w:r>
                            </w:p>
                          </w:txbxContent>
                        </wps:txbx>
                        <wps:bodyPr vert="vert270" anchor="ctr"/>
                      </wps:wsp>
                      <wps:wsp>
                        <wps:cNvPr id="18" name="Rectangle 18"/>
                        <wps:cNvSpPr/>
                        <wps:spPr bwMode="auto">
                          <a:xfrm>
                            <a:off x="2582838" y="826083"/>
                            <a:ext cx="711194" cy="2952806"/>
                          </a:xfrm>
                          <a:prstGeom prst="rect">
                            <a:avLst/>
                          </a:prstGeom>
                          <a:solidFill>
                            <a:srgbClr val="96AAB4">
                              <a:lumMod val="20000"/>
                              <a:lumOff val="80000"/>
                            </a:srgbClr>
                          </a:solidFill>
                          <a:ln w="9525" cap="flat" cmpd="sng" algn="ctr">
                            <a:solidFill>
                              <a:srgbClr val="003296"/>
                            </a:solidFill>
                            <a:prstDash val="solid"/>
                            <a:round/>
                            <a:headEnd type="none" w="med" len="med"/>
                            <a:tailEnd type="none" w="med" len="med"/>
                          </a:ln>
                          <a:effectLst/>
                        </wps:spPr>
                        <wps:txbx>
                          <w:txbxContent>
                            <w:p w14:paraId="5D3F5BDA" w14:textId="77777777" w:rsidR="0087741F" w:rsidRDefault="0087741F" w:rsidP="00AD7633">
                              <w:pPr>
                                <w:pStyle w:val="NormalWeb"/>
                                <w:spacing w:before="0" w:beforeAutospacing="0" w:after="0" w:afterAutospacing="0"/>
                                <w:jc w:val="center"/>
                              </w:pPr>
                              <w:r w:rsidRPr="00620520">
                                <w:rPr>
                                  <w:rFonts w:ascii="Arial" w:hAnsi="Arial" w:cstheme="minorBidi"/>
                                  <w:color w:val="003296"/>
                                  <w:szCs w:val="32"/>
                                </w:rPr>
                                <w:t>NISN</w:t>
                              </w:r>
                            </w:p>
                          </w:txbxContent>
                        </wps:txbx>
                        <wps:bodyPr anchor="ctr" anchorCtr="1"/>
                      </wps:wsp>
                      <wps:wsp>
                        <wps:cNvPr id="19" name="Rectangle 19"/>
                        <wps:cNvSpPr>
                          <a:spLocks noChangeArrowheads="1"/>
                        </wps:cNvSpPr>
                        <wps:spPr bwMode="auto">
                          <a:xfrm>
                            <a:off x="3357531" y="1831340"/>
                            <a:ext cx="1033454" cy="850689"/>
                          </a:xfrm>
                          <a:prstGeom prst="rect">
                            <a:avLst/>
                          </a:prstGeom>
                          <a:solidFill>
                            <a:srgbClr val="EAEEF0"/>
                          </a:solidFill>
                          <a:ln w="9525" algn="ctr">
                            <a:solidFill>
                              <a:srgbClr val="003296"/>
                            </a:solidFill>
                            <a:round/>
                            <a:headEnd/>
                            <a:tailEnd/>
                          </a:ln>
                        </wps:spPr>
                        <wps:txbx>
                          <w:txbxContent>
                            <w:p w14:paraId="1F961FAF" w14:textId="77777777" w:rsidR="0087741F" w:rsidRPr="00620520" w:rsidRDefault="0087741F" w:rsidP="00AD7633">
                              <w:pPr>
                                <w:pStyle w:val="NormalWeb"/>
                                <w:spacing w:before="0" w:beforeAutospacing="0" w:after="0" w:afterAutospacing="0"/>
                                <w:jc w:val="center"/>
                                <w:textAlignment w:val="baseline"/>
                                <w:rPr>
                                  <w:sz w:val="22"/>
                                </w:rPr>
                              </w:pPr>
                              <w:r w:rsidRPr="00620520">
                                <w:rPr>
                                  <w:rFonts w:ascii="Arial" w:eastAsia="MS PGothic" w:hAnsi="Arial" w:cstheme="minorBidi"/>
                                  <w:color w:val="003296"/>
                                  <w:kern w:val="24"/>
                                  <w:sz w:val="28"/>
                                  <w:szCs w:val="32"/>
                                </w:rPr>
                                <w:t>WSC</w:t>
                              </w:r>
                            </w:p>
                            <w:p w14:paraId="5D4A3C09" w14:textId="77777777" w:rsidR="0087741F" w:rsidRPr="00620520" w:rsidRDefault="0087741F" w:rsidP="00AD7633">
                              <w:pPr>
                                <w:pStyle w:val="NormalWeb"/>
                                <w:spacing w:before="0" w:beforeAutospacing="0" w:after="0" w:afterAutospacing="0"/>
                                <w:jc w:val="center"/>
                                <w:textAlignment w:val="baseline"/>
                                <w:rPr>
                                  <w:sz w:val="22"/>
                                </w:rPr>
                              </w:pPr>
                              <w:r w:rsidRPr="00620520">
                                <w:rPr>
                                  <w:rFonts w:ascii="Times" w:eastAsia="MS PGothic" w:hAnsi="Times" w:cstheme="minorBidi"/>
                                  <w:color w:val="003296"/>
                                  <w:kern w:val="24"/>
                                  <w:sz w:val="22"/>
                                </w:rPr>
                                <w:t>RTN-IF</w:t>
                              </w:r>
                            </w:p>
                          </w:txbxContent>
                        </wps:txbx>
                        <wps:bodyPr anchor="t"/>
                      </wps:wsp>
                      <wps:wsp>
                        <wps:cNvPr id="20" name="Rectangle 20"/>
                        <wps:cNvSpPr/>
                        <wps:spPr bwMode="auto">
                          <a:xfrm>
                            <a:off x="3357531" y="826083"/>
                            <a:ext cx="1033454" cy="961420"/>
                          </a:xfrm>
                          <a:prstGeom prst="rect">
                            <a:avLst/>
                          </a:prstGeom>
                          <a:solidFill>
                            <a:srgbClr val="96AAB4">
                              <a:lumMod val="20000"/>
                              <a:lumOff val="80000"/>
                            </a:srgbClr>
                          </a:solidFill>
                          <a:ln w="9525" cap="flat" cmpd="sng" algn="ctr">
                            <a:solidFill>
                              <a:srgbClr val="003296"/>
                            </a:solidFill>
                            <a:prstDash val="solid"/>
                            <a:round/>
                            <a:headEnd type="none" w="med" len="med"/>
                            <a:tailEnd type="none" w="med" len="med"/>
                          </a:ln>
                          <a:effectLst/>
                        </wps:spPr>
                        <wps:txbx>
                          <w:txbxContent>
                            <w:p w14:paraId="61430E96" w14:textId="77777777" w:rsidR="0087741F" w:rsidRDefault="0087741F" w:rsidP="00AD7633">
                              <w:pPr>
                                <w:pStyle w:val="NormalWeb"/>
                                <w:spacing w:before="0" w:beforeAutospacing="0" w:after="0" w:afterAutospacing="0"/>
                                <w:jc w:val="center"/>
                              </w:pPr>
                              <w:r>
                                <w:rPr>
                                  <w:rFonts w:ascii="Arial" w:hAnsi="Arial" w:cstheme="minorBidi"/>
                                  <w:color w:val="003296"/>
                                  <w:sz w:val="32"/>
                                  <w:szCs w:val="32"/>
                                </w:rPr>
                                <w:t>WSC</w:t>
                              </w:r>
                            </w:p>
                            <w:p w14:paraId="6493744B" w14:textId="77777777" w:rsidR="0087741F" w:rsidRDefault="0087741F" w:rsidP="00AD7633">
                              <w:pPr>
                                <w:pStyle w:val="NormalWeb"/>
                                <w:spacing w:before="0" w:beforeAutospacing="0" w:after="0" w:afterAutospacing="0"/>
                                <w:jc w:val="center"/>
                              </w:pPr>
                              <w:r>
                                <w:rPr>
                                  <w:rFonts w:ascii="Times" w:hAnsi="Times" w:cstheme="minorBidi"/>
                                  <w:color w:val="003296"/>
                                </w:rPr>
                                <w:t>Legacy</w:t>
                              </w:r>
                            </w:p>
                            <w:p w14:paraId="07E15F5B" w14:textId="77777777" w:rsidR="0087741F" w:rsidRDefault="0087741F" w:rsidP="00AD7633">
                              <w:pPr>
                                <w:pStyle w:val="NormalWeb"/>
                                <w:spacing w:before="0" w:beforeAutospacing="0" w:after="0" w:afterAutospacing="0"/>
                                <w:jc w:val="center"/>
                              </w:pPr>
                              <w:r>
                                <w:rPr>
                                  <w:rFonts w:ascii="Arial" w:hAnsi="Arial" w:cstheme="minorBidi"/>
                                  <w:color w:val="003296"/>
                                </w:rPr>
                                <w:t>Service</w:t>
                              </w:r>
                            </w:p>
                          </w:txbxContent>
                        </wps:txbx>
                        <wps:bodyPr anchor="ctr"/>
                      </wps:wsp>
                      <wps:wsp>
                        <wps:cNvPr id="21" name="Rectangle 21"/>
                        <wps:cNvSpPr/>
                        <wps:spPr bwMode="auto">
                          <a:xfrm>
                            <a:off x="5748285" y="1785745"/>
                            <a:ext cx="709607" cy="826083"/>
                          </a:xfrm>
                          <a:prstGeom prst="rect">
                            <a:avLst/>
                          </a:prstGeom>
                          <a:solidFill>
                            <a:srgbClr val="96AAB4">
                              <a:lumMod val="20000"/>
                              <a:lumOff val="80000"/>
                            </a:srgbClr>
                          </a:solidFill>
                          <a:ln w="9525" cap="flat" cmpd="sng" algn="ctr">
                            <a:solidFill>
                              <a:srgbClr val="003296"/>
                            </a:solidFill>
                            <a:prstDash val="solid"/>
                            <a:round/>
                            <a:headEnd type="none" w="med" len="med"/>
                            <a:tailEnd type="none" w="med" len="med"/>
                          </a:ln>
                          <a:effectLst/>
                        </wps:spPr>
                        <wps:txbx>
                          <w:txbxContent>
                            <w:p w14:paraId="4ED5623A" w14:textId="77777777" w:rsidR="0087741F" w:rsidRDefault="0087741F" w:rsidP="00AD7633">
                              <w:pPr>
                                <w:pStyle w:val="NormalWeb"/>
                                <w:spacing w:before="0" w:beforeAutospacing="0" w:after="0" w:afterAutospacing="0"/>
                                <w:jc w:val="center"/>
                              </w:pPr>
                              <w:r>
                                <w:rPr>
                                  <w:rFonts w:ascii="Arial" w:hAnsi="Arial" w:cstheme="minorBidi"/>
                                  <w:color w:val="003296"/>
                                  <w:sz w:val="22"/>
                                  <w:szCs w:val="22"/>
                                </w:rPr>
                                <w:t>JPL SDR</w:t>
                              </w:r>
                            </w:p>
                          </w:txbxContent>
                        </wps:txbx>
                        <wps:bodyPr/>
                      </wps:wsp>
                      <wps:wsp>
                        <wps:cNvPr id="22" name="Cloud"/>
                        <wps:cNvSpPr>
                          <a:spLocks noChangeAspect="1" noEditPoints="1" noChangeArrowheads="1"/>
                        </wps:cNvSpPr>
                        <wps:spPr bwMode="auto">
                          <a:xfrm>
                            <a:off x="5838772" y="2256309"/>
                            <a:ext cx="493707" cy="353282"/>
                          </a:xfrm>
                          <a:custGeom>
                            <a:avLst/>
                            <a:gdLst>
                              <a:gd name="T0" fmla="*/ 1532 w 21600"/>
                              <a:gd name="T1" fmla="*/ 176681 h 21600"/>
                              <a:gd name="T2" fmla="*/ 246888 w 21600"/>
                              <a:gd name="T3" fmla="*/ 352985 h 21600"/>
                              <a:gd name="T4" fmla="*/ 493365 w 21600"/>
                              <a:gd name="T5" fmla="*/ 176681 h 21600"/>
                              <a:gd name="T6" fmla="*/ 246888 w 21600"/>
                              <a:gd name="T7" fmla="*/ 20204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FFFF99"/>
                          </a:solidFill>
                          <a:ln w="19050">
                            <a:solidFill>
                              <a:srgbClr val="003296"/>
                            </a:solidFill>
                            <a:miter lim="800000"/>
                            <a:headEnd/>
                            <a:tailEnd/>
                          </a:ln>
                          <a:effectLst>
                            <a:outerShdw dist="23000" dir="5400000" rotWithShape="0">
                              <a:srgbClr val="808080">
                                <a:alpha val="34998"/>
                              </a:srgbClr>
                            </a:outerShdw>
                          </a:effectLst>
                        </wps:spPr>
                        <wps:bodyPr anchor="ctr" anchorCtr="1"/>
                      </wps:wsp>
                      <wps:wsp>
                        <wps:cNvPr id="23" name="Elbow Connector 23"/>
                        <wps:cNvCnPr>
                          <a:cxnSpLocks noChangeShapeType="1"/>
                          <a:stCxn id="17" idx="1"/>
                          <a:endCxn id="16" idx="3"/>
                        </wps:cNvCnPr>
                        <wps:spPr bwMode="auto">
                          <a:xfrm rot="10800000">
                            <a:off x="1162435" y="1820800"/>
                            <a:ext cx="322899" cy="1432"/>
                          </a:xfrm>
                          <a:prstGeom prst="bentConnector3">
                            <a:avLst>
                              <a:gd name="adj1" fmla="val 50000"/>
                            </a:avLst>
                          </a:prstGeom>
                          <a:noFill/>
                          <a:ln w="9525">
                            <a:solidFill>
                              <a:srgbClr val="003296"/>
                            </a:solidFill>
                            <a:round/>
                            <a:headEnd/>
                            <a:tailEnd/>
                          </a:ln>
                          <a:extLst>
                            <a:ext uri="{909E8E84-426E-40DD-AFC4-6F175D3DCCD1}">
                              <a14:hiddenFill xmlns:a14="http://schemas.microsoft.com/office/drawing/2010/main">
                                <a:noFill/>
                              </a14:hiddenFill>
                            </a:ext>
                          </a:extLst>
                        </wps:spPr>
                        <wps:bodyPr/>
                      </wps:wsp>
                      <wps:wsp>
                        <wps:cNvPr id="24" name="Straight Connector 24"/>
                        <wps:cNvCnPr>
                          <a:cxnSpLocks noChangeShapeType="1"/>
                        </wps:cNvCnPr>
                        <wps:spPr bwMode="auto">
                          <a:xfrm>
                            <a:off x="4714320" y="1786445"/>
                            <a:ext cx="904116" cy="0"/>
                          </a:xfrm>
                          <a:prstGeom prst="line">
                            <a:avLst/>
                          </a:prstGeom>
                          <a:noFill/>
                          <a:ln w="9525">
                            <a:solidFill>
                              <a:srgbClr val="003296"/>
                            </a:solidFill>
                            <a:round/>
                            <a:headEnd/>
                            <a:tailEnd/>
                          </a:ln>
                          <a:extLst>
                            <a:ext uri="{909E8E84-426E-40DD-AFC4-6F175D3DCCD1}">
                              <a14:hiddenFill xmlns:a14="http://schemas.microsoft.com/office/drawing/2010/main">
                                <a:noFill/>
                              </a14:hiddenFill>
                            </a:ext>
                          </a:extLst>
                        </wps:spPr>
                        <wps:bodyPr/>
                      </wps:wsp>
                      <wps:wsp>
                        <wps:cNvPr id="25" name="Rectangle 25"/>
                        <wps:cNvSpPr/>
                        <wps:spPr bwMode="auto">
                          <a:xfrm>
                            <a:off x="4480495" y="824513"/>
                            <a:ext cx="516638" cy="1855154"/>
                          </a:xfrm>
                          <a:prstGeom prst="rect">
                            <a:avLst/>
                          </a:prstGeom>
                          <a:solidFill>
                            <a:srgbClr val="96AAB4">
                              <a:lumMod val="20000"/>
                              <a:lumOff val="80000"/>
                            </a:srgbClr>
                          </a:solidFill>
                          <a:ln w="9525" cap="flat" cmpd="sng" algn="ctr">
                            <a:solidFill>
                              <a:srgbClr val="003296"/>
                            </a:solidFill>
                            <a:prstDash val="solid"/>
                            <a:round/>
                            <a:headEnd type="none" w="med" len="med"/>
                            <a:tailEnd type="none" w="med" len="med"/>
                          </a:ln>
                          <a:effectLst/>
                        </wps:spPr>
                        <wps:txbx>
                          <w:txbxContent>
                            <w:p w14:paraId="33D57420" w14:textId="77777777" w:rsidR="0087741F" w:rsidRDefault="0087741F" w:rsidP="00AD7633">
                              <w:pPr>
                                <w:pStyle w:val="NormalWeb"/>
                                <w:spacing w:before="0" w:beforeAutospacing="0" w:after="0" w:afterAutospacing="0"/>
                                <w:jc w:val="center"/>
                              </w:pPr>
                              <w:r>
                                <w:rPr>
                                  <w:rFonts w:ascii="Arial" w:hAnsi="Arial" w:cstheme="minorBidi"/>
                                  <w:color w:val="003296"/>
                                  <w:sz w:val="32"/>
                                  <w:szCs w:val="32"/>
                                </w:rPr>
                                <w:t>TDRSS</w:t>
                              </w:r>
                            </w:p>
                          </w:txbxContent>
                        </wps:txbx>
                        <wps:bodyPr vert="wordArtVert" anchor="ctr" anchorCtr="1"/>
                      </wps:wsp>
                      <wps:wsp>
                        <wps:cNvPr id="26" name="Straight Connector 26"/>
                        <wps:cNvCnPr>
                          <a:cxnSpLocks noChangeShapeType="1"/>
                        </wps:cNvCnPr>
                        <wps:spPr bwMode="auto">
                          <a:xfrm>
                            <a:off x="4133102" y="3504180"/>
                            <a:ext cx="1356174" cy="0"/>
                          </a:xfrm>
                          <a:prstGeom prst="line">
                            <a:avLst/>
                          </a:prstGeom>
                          <a:noFill/>
                          <a:ln w="9525">
                            <a:solidFill>
                              <a:srgbClr val="003296"/>
                            </a:solidFill>
                            <a:round/>
                            <a:headEnd/>
                            <a:tailEnd/>
                          </a:ln>
                          <a:extLst>
                            <a:ext uri="{909E8E84-426E-40DD-AFC4-6F175D3DCCD1}">
                              <a14:hiddenFill xmlns:a14="http://schemas.microsoft.com/office/drawing/2010/main">
                                <a:noFill/>
                              </a14:hiddenFill>
                            </a:ext>
                          </a:extLst>
                        </wps:spPr>
                        <wps:bodyPr/>
                      </wps:wsp>
                      <wps:wsp>
                        <wps:cNvPr id="27" name="Rectangle 27"/>
                        <wps:cNvSpPr/>
                        <wps:spPr bwMode="auto">
                          <a:xfrm>
                            <a:off x="5308899" y="893222"/>
                            <a:ext cx="387478" cy="2817086"/>
                          </a:xfrm>
                          <a:prstGeom prst="rect">
                            <a:avLst/>
                          </a:prstGeom>
                          <a:solidFill>
                            <a:srgbClr val="96AAB4">
                              <a:lumMod val="20000"/>
                              <a:lumOff val="80000"/>
                            </a:srgbClr>
                          </a:solidFill>
                          <a:ln w="9525" cap="flat" cmpd="sng" algn="ctr">
                            <a:solidFill>
                              <a:srgbClr val="003296"/>
                            </a:solidFill>
                            <a:prstDash val="solid"/>
                            <a:round/>
                            <a:headEnd type="none" w="med" len="med"/>
                            <a:tailEnd type="none" w="med" len="med"/>
                          </a:ln>
                          <a:effectLst/>
                        </wps:spPr>
                        <wps:txbx>
                          <w:txbxContent>
                            <w:p w14:paraId="61C9485A" w14:textId="77777777" w:rsidR="0087741F" w:rsidRPr="00620520" w:rsidRDefault="0087741F" w:rsidP="00AD7633">
                              <w:pPr>
                                <w:pStyle w:val="NormalWeb"/>
                                <w:spacing w:before="0" w:beforeAutospacing="0" w:after="0" w:afterAutospacing="0"/>
                                <w:jc w:val="center"/>
                                <w:rPr>
                                  <w:sz w:val="16"/>
                                </w:rPr>
                              </w:pPr>
                              <w:r w:rsidRPr="00620520">
                                <w:rPr>
                                  <w:rFonts w:ascii="Arial" w:hAnsi="Arial" w:cstheme="minorBidi"/>
                                  <w:color w:val="003296"/>
                                  <w:sz w:val="20"/>
                                  <w:szCs w:val="32"/>
                                </w:rPr>
                                <w:t>RF</w:t>
                              </w:r>
                            </w:p>
                          </w:txbxContent>
                        </wps:txbx>
                        <wps:bodyPr vert="wordArtVert" anchor="ctr" anchorCtr="1"/>
                      </wps:wsp>
                      <wps:wsp>
                        <wps:cNvPr id="28" name="Rectangle 28"/>
                        <wps:cNvSpPr>
                          <a:spLocks noChangeArrowheads="1"/>
                        </wps:cNvSpPr>
                        <wps:spPr bwMode="auto">
                          <a:xfrm>
                            <a:off x="3364664" y="2777978"/>
                            <a:ext cx="1033454" cy="961419"/>
                          </a:xfrm>
                          <a:prstGeom prst="rect">
                            <a:avLst/>
                          </a:prstGeom>
                          <a:solidFill>
                            <a:srgbClr val="EAEEF0"/>
                          </a:solidFill>
                          <a:ln w="9525" algn="ctr">
                            <a:solidFill>
                              <a:srgbClr val="003296"/>
                            </a:solidFill>
                            <a:round/>
                            <a:headEnd/>
                            <a:tailEnd/>
                          </a:ln>
                        </wps:spPr>
                        <wps:txbx>
                          <w:txbxContent>
                            <w:p w14:paraId="793A3650" w14:textId="77777777" w:rsidR="0087741F" w:rsidRPr="00620520" w:rsidRDefault="0087741F" w:rsidP="00AD7633">
                              <w:pPr>
                                <w:pStyle w:val="NormalWeb"/>
                                <w:spacing w:before="0" w:beforeAutospacing="0" w:after="0" w:afterAutospacing="0"/>
                                <w:jc w:val="center"/>
                                <w:textAlignment w:val="baseline"/>
                                <w:rPr>
                                  <w:sz w:val="18"/>
                                </w:rPr>
                              </w:pPr>
                              <w:r w:rsidRPr="00620520">
                                <w:rPr>
                                  <w:rFonts w:ascii="Times" w:eastAsia="MS PGothic" w:hAnsi="Times" w:cstheme="minorBidi"/>
                                  <w:color w:val="003296"/>
                                  <w:kern w:val="24"/>
                                  <w:sz w:val="20"/>
                                  <w:szCs w:val="28"/>
                                </w:rPr>
                                <w:t>S-band DTE</w:t>
                              </w:r>
                            </w:p>
                          </w:txbxContent>
                        </wps:txbx>
                        <wps:bodyPr anchor="ctr" anchorCtr="1"/>
                      </wps:wsp>
                      <wps:wsp>
                        <wps:cNvPr id="30" name="Cloud"/>
                        <wps:cNvSpPr>
                          <a:spLocks noChangeAspect="1" noEditPoints="1" noChangeArrowheads="1"/>
                        </wps:cNvSpPr>
                        <wps:spPr bwMode="auto">
                          <a:xfrm>
                            <a:off x="5838772" y="3160206"/>
                            <a:ext cx="493707" cy="353283"/>
                          </a:xfrm>
                          <a:custGeom>
                            <a:avLst/>
                            <a:gdLst>
                              <a:gd name="T0" fmla="*/ 1532 w 21600"/>
                              <a:gd name="T1" fmla="*/ 176681 h 21600"/>
                              <a:gd name="T2" fmla="*/ 246888 w 21600"/>
                              <a:gd name="T3" fmla="*/ 352985 h 21600"/>
                              <a:gd name="T4" fmla="*/ 493365 w 21600"/>
                              <a:gd name="T5" fmla="*/ 176681 h 21600"/>
                              <a:gd name="T6" fmla="*/ 246888 w 21600"/>
                              <a:gd name="T7" fmla="*/ 20204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FFFF99"/>
                          </a:solidFill>
                          <a:ln w="19050">
                            <a:solidFill>
                              <a:srgbClr val="003296"/>
                            </a:solidFill>
                            <a:miter lim="800000"/>
                            <a:headEnd/>
                            <a:tailEnd/>
                          </a:ln>
                          <a:effectLst>
                            <a:outerShdw dist="23000" dir="5400000" rotWithShape="0">
                              <a:srgbClr val="808080">
                                <a:alpha val="34998"/>
                              </a:srgbClr>
                            </a:outerShdw>
                          </a:effectLst>
                        </wps:spPr>
                        <wps:bodyPr anchor="ctr" anchorCtr="1"/>
                      </wps:wsp>
                      <wps:wsp>
                        <wps:cNvPr id="31" name="Cloud"/>
                        <wps:cNvSpPr>
                          <a:spLocks noChangeAspect="1" noEditPoints="1" noChangeArrowheads="1"/>
                        </wps:cNvSpPr>
                        <wps:spPr bwMode="auto">
                          <a:xfrm>
                            <a:off x="387346" y="1650408"/>
                            <a:ext cx="511170" cy="479830"/>
                          </a:xfrm>
                          <a:custGeom>
                            <a:avLst/>
                            <a:gdLst>
                              <a:gd name="T0" fmla="*/ 1584 w 21600"/>
                              <a:gd name="T1" fmla="*/ 239768 h 21600"/>
                              <a:gd name="T2" fmla="*/ 255271 w 21600"/>
                              <a:gd name="T3" fmla="*/ 479024 h 21600"/>
                              <a:gd name="T4" fmla="*/ 510117 w 21600"/>
                              <a:gd name="T5" fmla="*/ 239768 h 21600"/>
                              <a:gd name="T6" fmla="*/ 255271 w 21600"/>
                              <a:gd name="T7" fmla="*/ 27418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FFFF99"/>
                          </a:solidFill>
                          <a:ln w="19050">
                            <a:solidFill>
                              <a:srgbClr val="003296"/>
                            </a:solidFill>
                            <a:miter lim="800000"/>
                            <a:headEnd/>
                            <a:tailEnd/>
                          </a:ln>
                          <a:effectLst>
                            <a:outerShdw dist="23000" dir="5400000" rotWithShape="0">
                              <a:srgbClr val="808080">
                                <a:alpha val="34998"/>
                              </a:srgbClr>
                            </a:outerShdw>
                          </a:effectLst>
                        </wps:spPr>
                        <wps:bodyPr anchor="ctr" anchorCtr="1"/>
                      </wps:wsp>
                      <wps:wsp>
                        <wps:cNvPr id="32" name="Cloud"/>
                        <wps:cNvSpPr>
                          <a:spLocks noChangeAspect="1" noEditPoints="1" noChangeArrowheads="1"/>
                        </wps:cNvSpPr>
                        <wps:spPr bwMode="auto">
                          <a:xfrm>
                            <a:off x="3681378" y="2291940"/>
                            <a:ext cx="387346" cy="362070"/>
                          </a:xfrm>
                          <a:custGeom>
                            <a:avLst/>
                            <a:gdLst>
                              <a:gd name="T0" fmla="*/ 1202 w 21600"/>
                              <a:gd name="T1" fmla="*/ 181328 h 21600"/>
                              <a:gd name="T2" fmla="*/ 193739 w 21600"/>
                              <a:gd name="T3" fmla="*/ 362269 h 21600"/>
                              <a:gd name="T4" fmla="*/ 387154 w 21600"/>
                              <a:gd name="T5" fmla="*/ 181328 h 21600"/>
                              <a:gd name="T6" fmla="*/ 193739 w 21600"/>
                              <a:gd name="T7" fmla="*/ 20735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FFFF99"/>
                          </a:solidFill>
                          <a:ln w="19050">
                            <a:solidFill>
                              <a:srgbClr val="003296"/>
                            </a:solidFill>
                            <a:miter lim="800000"/>
                            <a:headEnd/>
                            <a:tailEnd/>
                          </a:ln>
                          <a:effectLst>
                            <a:outerShdw dist="23000" dir="5400000" rotWithShape="0">
                              <a:srgbClr val="808080">
                                <a:alpha val="34998"/>
                              </a:srgbClr>
                            </a:outerShdw>
                          </a:effectLst>
                        </wps:spPr>
                        <wps:bodyPr anchor="ctr" anchorCtr="1"/>
                      </wps:wsp>
                      <wps:wsp>
                        <wps:cNvPr id="33" name="Cloud"/>
                        <wps:cNvSpPr>
                          <a:spLocks noChangeAspect="1" noEditPoints="1" noChangeArrowheads="1"/>
                        </wps:cNvSpPr>
                        <wps:spPr bwMode="auto">
                          <a:xfrm>
                            <a:off x="3681378" y="3367605"/>
                            <a:ext cx="387346" cy="383162"/>
                          </a:xfrm>
                          <a:custGeom>
                            <a:avLst/>
                            <a:gdLst>
                              <a:gd name="T0" fmla="*/ 1202 w 21600"/>
                              <a:gd name="T1" fmla="*/ 192387 h 21600"/>
                              <a:gd name="T2" fmla="*/ 193739 w 21600"/>
                              <a:gd name="T3" fmla="*/ 384363 h 21600"/>
                              <a:gd name="T4" fmla="*/ 387154 w 21600"/>
                              <a:gd name="T5" fmla="*/ 192387 h 21600"/>
                              <a:gd name="T6" fmla="*/ 193739 w 21600"/>
                              <a:gd name="T7" fmla="*/ 22000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FFFF99"/>
                          </a:solidFill>
                          <a:ln w="19050">
                            <a:solidFill>
                              <a:srgbClr val="003296"/>
                            </a:solidFill>
                            <a:miter lim="800000"/>
                            <a:headEnd/>
                            <a:tailEnd/>
                          </a:ln>
                          <a:effectLst>
                            <a:outerShdw dist="23000" dir="5400000" rotWithShape="0">
                              <a:srgbClr val="808080">
                                <a:alpha val="34998"/>
                              </a:srgbClr>
                            </a:outerShdw>
                          </a:effectLst>
                        </wps:spPr>
                        <wps:bodyPr anchor="ctr" anchorCtr="1"/>
                      </wps:wsp>
                      <wps:wsp>
                        <wps:cNvPr id="34" name="TextBox 95"/>
                        <wps:cNvSpPr txBox="1"/>
                        <wps:spPr>
                          <a:xfrm>
                            <a:off x="1355659" y="4186339"/>
                            <a:ext cx="4450368" cy="363263"/>
                          </a:xfrm>
                          <a:prstGeom prst="rect">
                            <a:avLst/>
                          </a:prstGeom>
                          <a:noFill/>
                        </wps:spPr>
                        <wps:txbx>
                          <w:txbxContent>
                            <w:p w14:paraId="1308CE85" w14:textId="77777777" w:rsidR="0087741F" w:rsidRPr="00620520" w:rsidRDefault="0087741F" w:rsidP="00AD7633">
                              <w:pPr>
                                <w:pStyle w:val="NormalWeb"/>
                                <w:spacing w:before="0" w:beforeAutospacing="0" w:after="0" w:afterAutospacing="0"/>
                                <w:jc w:val="center"/>
                                <w:rPr>
                                  <w:sz w:val="22"/>
                                </w:rPr>
                              </w:pPr>
                              <w:r>
                                <w:rPr>
                                  <w:rFonts w:ascii="Times" w:hAnsi="Times" w:cstheme="minorBidi"/>
                                  <w:color w:val="003296"/>
                                  <w:sz w:val="28"/>
                                  <w:szCs w:val="28"/>
                                </w:rPr>
                                <w:t xml:space="preserve">= </w:t>
                              </w:r>
                              <w:r w:rsidRPr="00620520">
                                <w:rPr>
                                  <w:rFonts w:ascii="Times" w:hAnsi="Times" w:cstheme="minorBidi"/>
                                  <w:color w:val="003296"/>
                                  <w:szCs w:val="28"/>
                                </w:rPr>
                                <w:t xml:space="preserve">Experiment Element (e.g. </w:t>
                              </w:r>
                              <w:proofErr w:type="spellStart"/>
                              <w:r w:rsidRPr="00620520">
                                <w:rPr>
                                  <w:rFonts w:ascii="Times" w:hAnsi="Times" w:cstheme="minorBidi"/>
                                  <w:color w:val="003296"/>
                                  <w:szCs w:val="28"/>
                                </w:rPr>
                                <w:t>sw</w:t>
                              </w:r>
                              <w:proofErr w:type="spellEnd"/>
                              <w:r w:rsidRPr="00620520">
                                <w:rPr>
                                  <w:rFonts w:ascii="Times" w:hAnsi="Times" w:cstheme="minorBidi"/>
                                  <w:color w:val="003296"/>
                                  <w:szCs w:val="28"/>
                                </w:rPr>
                                <w:t xml:space="preserve">, </w:t>
                              </w:r>
                              <w:proofErr w:type="spellStart"/>
                              <w:r w:rsidRPr="00620520">
                                <w:rPr>
                                  <w:rFonts w:ascii="Times" w:hAnsi="Times" w:cstheme="minorBidi"/>
                                  <w:color w:val="003296"/>
                                  <w:szCs w:val="28"/>
                                </w:rPr>
                                <w:t>fw</w:t>
                              </w:r>
                              <w:proofErr w:type="spellEnd"/>
                              <w:r w:rsidRPr="00620520">
                                <w:rPr>
                                  <w:rFonts w:ascii="Times" w:hAnsi="Times" w:cstheme="minorBidi"/>
                                  <w:color w:val="003296"/>
                                  <w:szCs w:val="28"/>
                                </w:rPr>
                                <w:t xml:space="preserve">, </w:t>
                              </w:r>
                              <w:proofErr w:type="spellStart"/>
                              <w:r w:rsidRPr="00620520">
                                <w:rPr>
                                  <w:rFonts w:ascii="Times" w:hAnsi="Times" w:cstheme="minorBidi"/>
                                  <w:color w:val="003296"/>
                                  <w:szCs w:val="28"/>
                                </w:rPr>
                                <w:t>hw</w:t>
                              </w:r>
                              <w:proofErr w:type="spellEnd"/>
                              <w:r w:rsidRPr="00620520">
                                <w:rPr>
                                  <w:rFonts w:ascii="Times" w:hAnsi="Times" w:cstheme="minorBidi"/>
                                  <w:color w:val="003296"/>
                                  <w:szCs w:val="28"/>
                                </w:rPr>
                                <w:t>, component)</w:t>
                              </w:r>
                            </w:p>
                          </w:txbxContent>
                        </wps:txbx>
                        <wps:bodyPr wrap="square">
                          <a:noAutofit/>
                        </wps:bodyPr>
                      </wps:wsp>
                      <wps:wsp>
                        <wps:cNvPr id="35" name="Cloud"/>
                        <wps:cNvSpPr>
                          <a:spLocks noChangeAspect="1" noEditPoints="1" noChangeArrowheads="1"/>
                        </wps:cNvSpPr>
                        <wps:spPr bwMode="auto">
                          <a:xfrm>
                            <a:off x="1102114" y="4186339"/>
                            <a:ext cx="436559" cy="411283"/>
                          </a:xfrm>
                          <a:custGeom>
                            <a:avLst/>
                            <a:gdLst>
                              <a:gd name="T0" fmla="*/ 1357 w 21600"/>
                              <a:gd name="T1" fmla="*/ 205413 h 21600"/>
                              <a:gd name="T2" fmla="*/ 218695 w 21600"/>
                              <a:gd name="T3" fmla="*/ 410389 h 21600"/>
                              <a:gd name="T4" fmla="*/ 437025 w 21600"/>
                              <a:gd name="T5" fmla="*/ 205413 h 21600"/>
                              <a:gd name="T6" fmla="*/ 218695 w 21600"/>
                              <a:gd name="T7" fmla="*/ 23489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FFFF99"/>
                          </a:solidFill>
                          <a:ln w="19050">
                            <a:solidFill>
                              <a:srgbClr val="003296"/>
                            </a:solidFill>
                            <a:miter lim="800000"/>
                            <a:headEnd/>
                            <a:tailEnd/>
                          </a:ln>
                          <a:effectLst>
                            <a:outerShdw dist="23000" dir="5400000" rotWithShape="0">
                              <a:srgbClr val="808080">
                                <a:alpha val="34998"/>
                              </a:srgbClr>
                            </a:outerShdw>
                          </a:effectLst>
                        </wps:spPr>
                        <wps:bodyPr anchor="ctr" anchorCtr="1"/>
                      </wps:wsp>
                      <wps:wsp>
                        <wps:cNvPr id="29" name="Rectangle 29"/>
                        <wps:cNvSpPr/>
                        <wps:spPr bwMode="auto">
                          <a:xfrm>
                            <a:off x="5748285" y="2817470"/>
                            <a:ext cx="709607" cy="824325"/>
                          </a:xfrm>
                          <a:prstGeom prst="rect">
                            <a:avLst/>
                          </a:prstGeom>
                          <a:solidFill>
                            <a:srgbClr val="96AAB4">
                              <a:lumMod val="20000"/>
                              <a:lumOff val="80000"/>
                            </a:srgbClr>
                          </a:solidFill>
                          <a:ln w="9525" cap="flat" cmpd="sng" algn="ctr">
                            <a:solidFill>
                              <a:srgbClr val="003296"/>
                            </a:solidFill>
                            <a:prstDash val="solid"/>
                            <a:round/>
                            <a:headEnd type="none" w="med" len="med"/>
                            <a:tailEnd type="none" w="med" len="med"/>
                          </a:ln>
                          <a:effectLst/>
                        </wps:spPr>
                        <wps:txbx>
                          <w:txbxContent>
                            <w:p w14:paraId="1A4E73C3" w14:textId="77777777" w:rsidR="0087741F" w:rsidRPr="00620520" w:rsidRDefault="0087741F" w:rsidP="00AD7633">
                              <w:pPr>
                                <w:pStyle w:val="NormalWeb"/>
                                <w:spacing w:before="0" w:beforeAutospacing="0" w:after="0" w:afterAutospacing="0"/>
                                <w:jc w:val="center"/>
                                <w:rPr>
                                  <w:sz w:val="20"/>
                                </w:rPr>
                              </w:pPr>
                              <w:r w:rsidRPr="00620520">
                                <w:rPr>
                                  <w:rFonts w:ascii="Arial" w:hAnsi="Arial" w:cstheme="minorBidi"/>
                                  <w:color w:val="003296"/>
                                  <w:sz w:val="22"/>
                                  <w:szCs w:val="28"/>
                                </w:rPr>
                                <w:t>Harris</w:t>
                              </w:r>
                            </w:p>
                          </w:txbxContent>
                        </wps:txbx>
                        <wps:bodyPr/>
                      </wps:wsp>
                    </wpg:wgp>
                  </a:graphicData>
                </a:graphic>
                <wp14:sizeRelH relativeFrom="margin">
                  <wp14:pctWidth>0</wp14:pctWidth>
                </wp14:sizeRelH>
                <wp14:sizeRelV relativeFrom="margin">
                  <wp14:pctHeight>0</wp14:pctHeight>
                </wp14:sizeRelV>
              </wp:anchor>
            </w:drawing>
          </mc:Choice>
          <mc:Fallback>
            <w:pict>
              <v:group w14:anchorId="4F4FA092" id="Group 36" o:spid="_x0000_s1026" style="position:absolute;left:0;text-align:left;margin-left:-12.95pt;margin-top:34.85pt;width:491pt;height:272.1pt;z-index:251655680;mso-width-relative:margin;mso-height-relative:margin" coordsize="74913,4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">
                <v:roundrect id="Rounded Rectangle 7" o:spid="_x0000_s1027" style="position:absolute;left:51656;top:17;width:23257;height:412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" fillcolor="#c0ccd2" strokecolor="#003296">
                  <v:textbox>
                    <w:txbxContent>
                      <w:p w14:paraId="5CE1D524" w14:textId="77777777" w:rsidR="0087741F" w:rsidRPr="00620520" w:rsidRDefault="0087741F" w:rsidP="00AD7633">
                        <w:pPr>
                          <w:pStyle w:val="NormalWeb"/>
                          <w:spacing w:before="0" w:beforeAutospacing="0" w:after="0" w:afterAutospacing="0"/>
                          <w:jc w:val="center"/>
                          <w:rPr>
                            <w:sz w:val="22"/>
                          </w:rPr>
                        </w:pPr>
                        <w:r w:rsidRPr="00620520">
                          <w:rPr>
                            <w:rFonts w:ascii="Arial" w:hAnsi="Arial" w:cstheme="minorBidi"/>
                            <w:color w:val="003296"/>
                            <w:sz w:val="32"/>
                            <w:szCs w:val="36"/>
                          </w:rPr>
                          <w:t>ISS</w:t>
                        </w:r>
                      </w:p>
                    </w:txbxContent>
                  </v:textbox>
                </v:roundrect>
                <v:rect id="Rectangle 8" o:spid="_x0000_s1028" style="position:absolute;left:52307;top:6186;width:22368;height:3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" fillcolor="#dcebf5" strokecolor="#003296">
                  <v:stroke joinstyle="round"/>
                  <v:textbox>
                    <w:txbxContent>
                      <w:p w14:paraId="3B8F89C6" w14:textId="77777777" w:rsidR="0087741F" w:rsidRDefault="0087741F" w:rsidP="00AD7633">
                        <w:pPr>
                          <w:pStyle w:val="NormalWeb"/>
                          <w:spacing w:before="0" w:beforeAutospacing="0" w:after="0" w:afterAutospacing="0"/>
                          <w:jc w:val="center"/>
                          <w:textAlignment w:val="baseline"/>
                        </w:pPr>
                        <w:r>
                          <w:rPr>
                            <w:rFonts w:ascii="Arial" w:eastAsia="MS PGothic" w:hAnsi="Arial" w:cstheme="minorBidi"/>
                            <w:color w:val="003296"/>
                            <w:kern w:val="24"/>
                            <w:sz w:val="22"/>
                            <w:szCs w:val="22"/>
                          </w:rPr>
                          <w:t>SCAN Testbed</w:t>
                        </w:r>
                      </w:p>
                    </w:txbxContent>
                  </v:textbox>
                </v:rect>
                <v:roundrect id="Rounded Rectangle 9" o:spid="_x0000_s1029" style="position:absolute;width:12922;height:412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" fillcolor="#d5dde1" strokecolor="#003296">
                  <v:textbox>
                    <w:txbxContent>
                      <w:p w14:paraId="3971F8EC" w14:textId="77777777" w:rsidR="0087741F" w:rsidRPr="00620520" w:rsidRDefault="0087741F" w:rsidP="00AD7633">
                        <w:pPr>
                          <w:pStyle w:val="NormalWeb"/>
                          <w:spacing w:before="0" w:beforeAutospacing="0" w:after="0" w:afterAutospacing="0"/>
                          <w:jc w:val="center"/>
                          <w:rPr>
                            <w:sz w:val="20"/>
                          </w:rPr>
                        </w:pPr>
                        <w:r w:rsidRPr="00620520">
                          <w:rPr>
                            <w:rFonts w:ascii="Arial" w:hAnsi="Arial" w:cstheme="minorBidi"/>
                            <w:color w:val="003296"/>
                            <w:szCs w:val="32"/>
                          </w:rPr>
                          <w:t>Experiment Interface</w:t>
                        </w:r>
                      </w:p>
                    </w:txbxContent>
                  </v:textbox>
                </v:roundrect>
                <v:roundrect id="Rounded Rectangle 10" o:spid="_x0000_s1030" style="position:absolute;left:25193;top:17;width:25828;height:412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" fillcolor="#c0ccd2" strokecolor="#003296">
                  <v:textbox>
                    <w:txbxContent>
                      <w:p w14:paraId="6C27D7C5" w14:textId="77777777" w:rsidR="0087741F" w:rsidRPr="00620520" w:rsidRDefault="0087741F" w:rsidP="00AD7633">
                        <w:pPr>
                          <w:pStyle w:val="NormalWeb"/>
                          <w:spacing w:before="0" w:beforeAutospacing="0" w:after="0" w:afterAutospacing="0"/>
                          <w:jc w:val="center"/>
                          <w:rPr>
                            <w:sz w:val="22"/>
                          </w:rPr>
                        </w:pPr>
                        <w:r w:rsidRPr="00620520">
                          <w:rPr>
                            <w:rFonts w:ascii="Arial" w:hAnsi="Arial" w:cstheme="minorBidi"/>
                            <w:color w:val="003296"/>
                            <w:sz w:val="32"/>
                            <w:szCs w:val="36"/>
                          </w:rPr>
                          <w:t>External Systems</w:t>
                        </w:r>
                      </w:p>
                    </w:txbxContent>
                  </v:textbox>
                </v:roundrect>
                <v:roundrect id="Rounded Rectangle 11" o:spid="_x0000_s1031" style="position:absolute;left:13557;top:17;width:10985;height:412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" fillcolor="#c0ccd2" strokecolor="#003296">
                  <v:textbox>
                    <w:txbxContent>
                      <w:p w14:paraId="0252D176" w14:textId="77777777" w:rsidR="0087741F" w:rsidRPr="00620520" w:rsidRDefault="0087741F" w:rsidP="00AD7633">
                        <w:pPr>
                          <w:pStyle w:val="NormalWeb"/>
                          <w:spacing w:before="0" w:beforeAutospacing="0" w:after="0" w:afterAutospacing="0"/>
                          <w:jc w:val="center"/>
                          <w:textAlignment w:val="baseline"/>
                          <w:rPr>
                            <w:sz w:val="20"/>
                          </w:rPr>
                        </w:pPr>
                        <w:r w:rsidRPr="00620520">
                          <w:rPr>
                            <w:rFonts w:ascii="Arial" w:eastAsia="MS PGothic" w:hAnsi="Arial" w:cstheme="minorBidi"/>
                            <w:color w:val="003296"/>
                            <w:kern w:val="24"/>
                            <w:sz w:val="28"/>
                            <w:szCs w:val="36"/>
                          </w:rPr>
                          <w:t>Ground System</w:t>
                        </w:r>
                      </w:p>
                    </w:txbxContent>
                  </v:textbox>
                </v:roundrect>
                <v:line id="Straight Connector 12" o:spid="_x0000_s1032" style="position:absolute;visibility:visible;mso-wrap-style:square" from="19373,19238" to="28415,19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" strokecolor="#003296"/>
                <v:rect id="Rectangle 13" o:spid="_x0000_s1033" style="position:absolute;left:57482;top:8928;width:7096;height:8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" fillcolor="#eaeef0" strokecolor="#003296">
                  <v:stroke joinstyle="round"/>
                  <v:textbox>
                    <w:txbxContent>
                      <w:p w14:paraId="5B9E7030" w14:textId="77777777" w:rsidR="0087741F" w:rsidRDefault="0087741F" w:rsidP="00AD7633">
                        <w:pPr>
                          <w:pStyle w:val="NormalWeb"/>
                          <w:spacing w:before="0" w:beforeAutospacing="0" w:after="0" w:afterAutospacing="0"/>
                          <w:jc w:val="center"/>
                        </w:pPr>
                        <w:r>
                          <w:rPr>
                            <w:rFonts w:ascii="Arial" w:hAnsi="Arial" w:cstheme="minorBidi"/>
                            <w:color w:val="003296"/>
                            <w:sz w:val="22"/>
                            <w:szCs w:val="22"/>
                          </w:rPr>
                          <w:t>GD-SDR</w:t>
                        </w:r>
                      </w:p>
                    </w:txbxContent>
                  </v:textbox>
                </v:rect>
                <v:rect id="Rectangle 14" o:spid="_x0000_s1034" style="position:absolute;left:65229;top:8928;width:9033;height:18561;visibility:visible;mso-wrap-style:square;v-text-anchor:top-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" fillcolor="#eaeef0" strokecolor="#003296">
                  <v:stroke joinstyle="round"/>
                  <v:textbox style="layout-flow:vertical">
                    <w:txbxContent>
                      <w:p w14:paraId="65C9456D" w14:textId="77777777" w:rsidR="0087741F" w:rsidRDefault="0087741F" w:rsidP="00AD7633">
                        <w:pPr>
                          <w:pStyle w:val="NormalWeb"/>
                          <w:spacing w:before="0" w:beforeAutospacing="0" w:after="0" w:afterAutospacing="0"/>
                          <w:jc w:val="center"/>
                        </w:pPr>
                        <w:r>
                          <w:rPr>
                            <w:rFonts w:ascii="Times" w:hAnsi="Times" w:cstheme="minorBidi"/>
                            <w:color w:val="003296"/>
                            <w:sz w:val="32"/>
                            <w:szCs w:val="32"/>
                          </w:rPr>
                          <w:t>Avionics</w:t>
                        </w:r>
                      </w:p>
                    </w:txbxContent>
                  </v:textbox>
                </v:rect>
                <v:shape id="Cloud" o:spid="_x0000_s1035" style="position:absolute;left:66515;top:16486;width:3874;height:4798;visibility:visible;mso-wrap-style:square;v-text-anchor:middle-center"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ff9" strokecolor="#003296" strokeweight="1.5pt">
                  <v:stroke joinstyle="miter"/>
                  <v:shadow on="t" opacity="22936f" origin=",.5" offset="0,.63889mm"/>
                  <v:path o:extrusionok="f" o:connecttype="custom" o:connectlocs="21555,5326313;3474260,10641252;6942711,5326313;3474260,609076" o:connectangles="0,0,0,0" textboxrect="2977,3262,17087,17337"/>
                  <o:lock v:ext="edit" aspectratio="t" verticies="t"/>
                </v:shape>
                <v:rect id="Rectangle 16" o:spid="_x0000_s1036" style="position:absolute;left:1936;top:8928;width:9684;height:18561;visibility:visible;mso-wrap-style:square;v-text-anchor:top-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" fillcolor="#eaeef0" strokecolor="#003296">
                  <v:stroke joinstyle="round"/>
                  <v:textbox>
                    <w:txbxContent>
                      <w:p w14:paraId="48DA8CA7" w14:textId="77777777" w:rsidR="0087741F" w:rsidRPr="00620520" w:rsidRDefault="0087741F" w:rsidP="00AD7633">
                        <w:pPr>
                          <w:pStyle w:val="NormalWeb"/>
                          <w:spacing w:before="0" w:beforeAutospacing="0" w:after="0" w:afterAutospacing="0"/>
                          <w:jc w:val="center"/>
                          <w:rPr>
                            <w:sz w:val="18"/>
                          </w:rPr>
                        </w:pPr>
                        <w:r w:rsidRPr="00620520">
                          <w:rPr>
                            <w:rFonts w:ascii="Arial" w:hAnsi="Arial" w:cstheme="minorBidi"/>
                            <w:color w:val="003296"/>
                            <w:sz w:val="18"/>
                          </w:rPr>
                          <w:t>Experiment Equipment</w:t>
                        </w:r>
                      </w:p>
                    </w:txbxContent>
                  </v:textbox>
                </v:rect>
                <v:rect id="Rectangle 17" o:spid="_x0000_s1037" style="position:absolute;left:14853;top:8932;width:7104;height:18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" fillcolor="#eaeef0" strokecolor="#003296">
                  <v:stroke joinstyle="round"/>
                  <v:textbox style="layout-flow:vertical;mso-layout-flow-alt:bottom-to-top">
                    <w:txbxContent>
                      <w:p w14:paraId="15CC3349" w14:textId="77777777" w:rsidR="0087741F" w:rsidRPr="00620520" w:rsidRDefault="0087741F" w:rsidP="00AD7633">
                        <w:pPr>
                          <w:pStyle w:val="NormalWeb"/>
                          <w:spacing w:before="0" w:beforeAutospacing="0" w:after="0" w:afterAutospacing="0"/>
                          <w:jc w:val="center"/>
                          <w:rPr>
                            <w:sz w:val="22"/>
                          </w:rPr>
                        </w:pPr>
                        <w:r w:rsidRPr="00620520">
                          <w:rPr>
                            <w:rFonts w:ascii="Arial" w:hAnsi="Arial" w:cstheme="minorBidi"/>
                            <w:color w:val="003296"/>
                            <w:sz w:val="28"/>
                            <w:szCs w:val="32"/>
                          </w:rPr>
                          <w:t>CONNECT</w:t>
                        </w:r>
                      </w:p>
                      <w:p w14:paraId="55D82740" w14:textId="77777777" w:rsidR="0087741F" w:rsidRDefault="0087741F" w:rsidP="00AD7633">
                        <w:pPr>
                          <w:pStyle w:val="NormalWeb"/>
                          <w:spacing w:before="0" w:beforeAutospacing="0" w:after="0" w:afterAutospacing="0"/>
                          <w:jc w:val="center"/>
                        </w:pPr>
                        <w:r w:rsidRPr="00620520">
                          <w:rPr>
                            <w:rFonts w:ascii="Arial" w:hAnsi="Arial" w:cstheme="minorBidi"/>
                            <w:color w:val="003296"/>
                            <w:sz w:val="28"/>
                            <w:szCs w:val="32"/>
                          </w:rPr>
                          <w:t>Control Center</w:t>
                        </w:r>
                      </w:p>
                    </w:txbxContent>
                  </v:textbox>
                </v:rect>
                <v:rect id="Rectangle 18" o:spid="_x0000_s1038" style="position:absolute;left:25828;top:8260;width:7112;height:29528;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" fillcolor="#eaeef0" strokecolor="#003296">
                  <v:stroke joinstyle="round"/>
                  <v:textbox>
                    <w:txbxContent>
                      <w:p w14:paraId="5D3F5BDA" w14:textId="77777777" w:rsidR="0087741F" w:rsidRDefault="0087741F" w:rsidP="00AD7633">
                        <w:pPr>
                          <w:pStyle w:val="NormalWeb"/>
                          <w:spacing w:before="0" w:beforeAutospacing="0" w:after="0" w:afterAutospacing="0"/>
                          <w:jc w:val="center"/>
                        </w:pPr>
                        <w:r w:rsidRPr="00620520">
                          <w:rPr>
                            <w:rFonts w:ascii="Arial" w:hAnsi="Arial" w:cstheme="minorBidi"/>
                            <w:color w:val="003296"/>
                            <w:szCs w:val="32"/>
                          </w:rPr>
                          <w:t>NISN</w:t>
                        </w:r>
                      </w:p>
                    </w:txbxContent>
                  </v:textbox>
                </v:rect>
                <v:rect id="Rectangle 19" o:spid="_x0000_s1039" style="position:absolute;left:33575;top:18313;width:10334;height:8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" fillcolor="#eaeef0" strokecolor="#003296">
                  <v:stroke joinstyle="round"/>
                  <v:textbox>
                    <w:txbxContent>
                      <w:p w14:paraId="1F961FAF" w14:textId="77777777" w:rsidR="0087741F" w:rsidRPr="00620520" w:rsidRDefault="0087741F" w:rsidP="00AD7633">
                        <w:pPr>
                          <w:pStyle w:val="NormalWeb"/>
                          <w:spacing w:before="0" w:beforeAutospacing="0" w:after="0" w:afterAutospacing="0"/>
                          <w:jc w:val="center"/>
                          <w:textAlignment w:val="baseline"/>
                          <w:rPr>
                            <w:sz w:val="22"/>
                          </w:rPr>
                        </w:pPr>
                        <w:r w:rsidRPr="00620520">
                          <w:rPr>
                            <w:rFonts w:ascii="Arial" w:eastAsia="MS PGothic" w:hAnsi="Arial" w:cstheme="minorBidi"/>
                            <w:color w:val="003296"/>
                            <w:kern w:val="24"/>
                            <w:sz w:val="28"/>
                            <w:szCs w:val="32"/>
                          </w:rPr>
                          <w:t>WSC</w:t>
                        </w:r>
                      </w:p>
                      <w:p w14:paraId="5D4A3C09" w14:textId="77777777" w:rsidR="0087741F" w:rsidRPr="00620520" w:rsidRDefault="0087741F" w:rsidP="00AD7633">
                        <w:pPr>
                          <w:pStyle w:val="NormalWeb"/>
                          <w:spacing w:before="0" w:beforeAutospacing="0" w:after="0" w:afterAutospacing="0"/>
                          <w:jc w:val="center"/>
                          <w:textAlignment w:val="baseline"/>
                          <w:rPr>
                            <w:sz w:val="22"/>
                          </w:rPr>
                        </w:pPr>
                        <w:r w:rsidRPr="00620520">
                          <w:rPr>
                            <w:rFonts w:ascii="Times" w:eastAsia="MS PGothic" w:hAnsi="Times" w:cstheme="minorBidi"/>
                            <w:color w:val="003296"/>
                            <w:kern w:val="24"/>
                            <w:sz w:val="22"/>
                          </w:rPr>
                          <w:t>RTN-IF</w:t>
                        </w:r>
                      </w:p>
                    </w:txbxContent>
                  </v:textbox>
                </v:rect>
                <v:rect id="Rectangle 20" o:spid="_x0000_s1040" style="position:absolute;left:33575;top:8260;width:10334;height:9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" fillcolor="#eaeef0" strokecolor="#003296">
                  <v:stroke joinstyle="round"/>
                  <v:textbox>
                    <w:txbxContent>
                      <w:p w14:paraId="61430E96" w14:textId="77777777" w:rsidR="0087741F" w:rsidRDefault="0087741F" w:rsidP="00AD7633">
                        <w:pPr>
                          <w:pStyle w:val="NormalWeb"/>
                          <w:spacing w:before="0" w:beforeAutospacing="0" w:after="0" w:afterAutospacing="0"/>
                          <w:jc w:val="center"/>
                        </w:pPr>
                        <w:r>
                          <w:rPr>
                            <w:rFonts w:ascii="Arial" w:hAnsi="Arial" w:cstheme="minorBidi"/>
                            <w:color w:val="003296"/>
                            <w:sz w:val="32"/>
                            <w:szCs w:val="32"/>
                          </w:rPr>
                          <w:t>WSC</w:t>
                        </w:r>
                      </w:p>
                      <w:p w14:paraId="6493744B" w14:textId="77777777" w:rsidR="0087741F" w:rsidRDefault="0087741F" w:rsidP="00AD7633">
                        <w:pPr>
                          <w:pStyle w:val="NormalWeb"/>
                          <w:spacing w:before="0" w:beforeAutospacing="0" w:after="0" w:afterAutospacing="0"/>
                          <w:jc w:val="center"/>
                        </w:pPr>
                        <w:r>
                          <w:rPr>
                            <w:rFonts w:ascii="Times" w:hAnsi="Times" w:cstheme="minorBidi"/>
                            <w:color w:val="003296"/>
                          </w:rPr>
                          <w:t>Legacy</w:t>
                        </w:r>
                      </w:p>
                      <w:p w14:paraId="07E15F5B" w14:textId="77777777" w:rsidR="0087741F" w:rsidRDefault="0087741F" w:rsidP="00AD7633">
                        <w:pPr>
                          <w:pStyle w:val="NormalWeb"/>
                          <w:spacing w:before="0" w:beforeAutospacing="0" w:after="0" w:afterAutospacing="0"/>
                          <w:jc w:val="center"/>
                        </w:pPr>
                        <w:r>
                          <w:rPr>
                            <w:rFonts w:ascii="Arial" w:hAnsi="Arial" w:cstheme="minorBidi"/>
                            <w:color w:val="003296"/>
                          </w:rPr>
                          <w:t>Service</w:t>
                        </w:r>
                      </w:p>
                    </w:txbxContent>
                  </v:textbox>
                </v:rect>
                <v:rect id="Rectangle 21" o:spid="_x0000_s1041" style="position:absolute;left:57482;top:17857;width:7096;height:8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" fillcolor="#eaeef0" strokecolor="#003296">
                  <v:stroke joinstyle="round"/>
                  <v:textbox>
                    <w:txbxContent>
                      <w:p w14:paraId="4ED5623A" w14:textId="77777777" w:rsidR="0087741F" w:rsidRDefault="0087741F" w:rsidP="00AD7633">
                        <w:pPr>
                          <w:pStyle w:val="NormalWeb"/>
                          <w:spacing w:before="0" w:beforeAutospacing="0" w:after="0" w:afterAutospacing="0"/>
                          <w:jc w:val="center"/>
                        </w:pPr>
                        <w:r>
                          <w:rPr>
                            <w:rFonts w:ascii="Arial" w:hAnsi="Arial" w:cstheme="minorBidi"/>
                            <w:color w:val="003296"/>
                            <w:sz w:val="22"/>
                            <w:szCs w:val="22"/>
                          </w:rPr>
                          <w:t>JPL SDR</w:t>
                        </w:r>
                      </w:p>
                    </w:txbxContent>
                  </v:textbox>
                </v:rect>
                <v:shape id="Cloud" o:spid="_x0000_s1042" style="position:absolute;left:58387;top:22563;width:4937;height:3532;visibility:visible;mso-wrap-style:square;v-text-anchor:middle-center"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ff9" strokecolor="#003296" strokeweight="1.5pt">
                  <v:stroke joinstyle="miter"/>
                  <v:shadow on="t" opacity="22936f" origin=",.5" offset="0,.63889mm"/>
                  <v:path o:extrusionok="f" o:connecttype="custom" o:connectlocs="35017,2889732;5643071,5773298;11276748,2889732;5643071,330450" o:connectangles="0,0,0,0" textboxrect="2977,3262,17087,17337"/>
                  <o:lock v:ext="edit" aspectratio="t" verticies="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3" o:spid="_x0000_s1043" type="#_x0000_t34" style="position:absolute;left:11624;top:18208;width:3229;height:1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" strokecolor="#003296">
                  <v:stroke joinstyle="round"/>
                </v:shape>
                <v:line id="Straight Connector 24" o:spid="_x0000_s1044" style="position:absolute;visibility:visible;mso-wrap-style:square" from="47143,17864" to="56184,17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" strokecolor="#003296"/>
                <v:rect id="Rectangle 25" o:spid="_x0000_s1045" style="position:absolute;left:44804;top:8245;width:5167;height:18551;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" fillcolor="#eaeef0" strokecolor="#003296">
                  <v:stroke joinstyle="round"/>
                  <v:textbox style="layout-flow:vertical;mso-layout-flow-alt:top-to-bottom">
                    <w:txbxContent>
                      <w:p w14:paraId="33D57420" w14:textId="77777777" w:rsidR="0087741F" w:rsidRDefault="0087741F" w:rsidP="00AD7633">
                        <w:pPr>
                          <w:pStyle w:val="NormalWeb"/>
                          <w:spacing w:before="0" w:beforeAutospacing="0" w:after="0" w:afterAutospacing="0"/>
                          <w:jc w:val="center"/>
                        </w:pPr>
                        <w:r>
                          <w:rPr>
                            <w:rFonts w:ascii="Arial" w:hAnsi="Arial" w:cstheme="minorBidi"/>
                            <w:color w:val="003296"/>
                            <w:sz w:val="32"/>
                            <w:szCs w:val="32"/>
                          </w:rPr>
                          <w:t>TDRSS</w:t>
                        </w:r>
                      </w:p>
                    </w:txbxContent>
                  </v:textbox>
                </v:rect>
                <v:line id="Straight Connector 26" o:spid="_x0000_s1046" style="position:absolute;visibility:visible;mso-wrap-style:square" from="41331,35041" to="54892,35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" strokecolor="#003296"/>
                <v:rect id="Rectangle 27" o:spid="_x0000_s1047" style="position:absolute;left:53088;top:8932;width:3875;height:28171;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" fillcolor="#eaeef0" strokecolor="#003296">
                  <v:stroke joinstyle="round"/>
                  <v:textbox style="layout-flow:vertical;mso-layout-flow-alt:top-to-bottom">
                    <w:txbxContent>
                      <w:p w14:paraId="61C9485A" w14:textId="77777777" w:rsidR="0087741F" w:rsidRPr="00620520" w:rsidRDefault="0087741F" w:rsidP="00AD7633">
                        <w:pPr>
                          <w:pStyle w:val="NormalWeb"/>
                          <w:spacing w:before="0" w:beforeAutospacing="0" w:after="0" w:afterAutospacing="0"/>
                          <w:jc w:val="center"/>
                          <w:rPr>
                            <w:sz w:val="16"/>
                          </w:rPr>
                        </w:pPr>
                        <w:r w:rsidRPr="00620520">
                          <w:rPr>
                            <w:rFonts w:ascii="Arial" w:hAnsi="Arial" w:cstheme="minorBidi"/>
                            <w:color w:val="003296"/>
                            <w:sz w:val="20"/>
                            <w:szCs w:val="32"/>
                          </w:rPr>
                          <w:t>RF</w:t>
                        </w:r>
                      </w:p>
                    </w:txbxContent>
                  </v:textbox>
                </v:rect>
                <v:rect id="Rectangle 28" o:spid="_x0000_s1048" style="position:absolute;left:33646;top:27779;width:10335;height:9614;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" fillcolor="#eaeef0" strokecolor="#003296">
                  <v:stroke joinstyle="round"/>
                  <v:textbox>
                    <w:txbxContent>
                      <w:p w14:paraId="793A3650" w14:textId="77777777" w:rsidR="0087741F" w:rsidRPr="00620520" w:rsidRDefault="0087741F" w:rsidP="00AD7633">
                        <w:pPr>
                          <w:pStyle w:val="NormalWeb"/>
                          <w:spacing w:before="0" w:beforeAutospacing="0" w:after="0" w:afterAutospacing="0"/>
                          <w:jc w:val="center"/>
                          <w:textAlignment w:val="baseline"/>
                          <w:rPr>
                            <w:sz w:val="18"/>
                          </w:rPr>
                        </w:pPr>
                        <w:r w:rsidRPr="00620520">
                          <w:rPr>
                            <w:rFonts w:ascii="Times" w:eastAsia="MS PGothic" w:hAnsi="Times" w:cstheme="minorBidi"/>
                            <w:color w:val="003296"/>
                            <w:kern w:val="24"/>
                            <w:sz w:val="20"/>
                            <w:szCs w:val="28"/>
                          </w:rPr>
                          <w:t>S-band DTE</w:t>
                        </w:r>
                      </w:p>
                    </w:txbxContent>
                  </v:textbox>
                </v:rect>
                <v:shape id="Cloud" o:spid="_x0000_s1049" style="position:absolute;left:58387;top:31602;width:4937;height:3532;visibility:visible;mso-wrap-style:square;v-text-anchor:middle-center"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ff9" strokecolor="#003296" strokeweight="1.5pt">
                  <v:stroke joinstyle="miter"/>
                  <v:shadow on="t" opacity="22936f" origin=",.5" offset="0,.63889mm"/>
                  <v:path o:extrusionok="f" o:connecttype="custom" o:connectlocs="35017,2889740;5643071,5773315;11276748,2889740;5643071,330450" o:connectangles="0,0,0,0" textboxrect="2977,3262,17087,17337"/>
                  <o:lock v:ext="edit" aspectratio="t" verticies="t"/>
                </v:shape>
                <v:shape id="Cloud" o:spid="_x0000_s1050" style="position:absolute;left:3873;top:16504;width:5112;height:4798;visibility:visible;mso-wrap-style:square;v-text-anchor:middle-center"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ff9" strokecolor="#003296" strokeweight="1.5pt">
                  <v:stroke joinstyle="miter"/>
                  <v:shadow on="t" opacity="22936f" origin=",.5" offset="0,.63889mm"/>
                  <v:path o:extrusionok="f" o:connecttype="custom" o:connectlocs="37486,5326291;6041059,10641208;12072061,5326291;6041059,609073" o:connectangles="0,0,0,0" textboxrect="2977,3262,17087,17337"/>
                  <o:lock v:ext="edit" aspectratio="t" verticies="t"/>
                </v:shape>
                <v:shape id="Cloud" o:spid="_x0000_s1051" style="position:absolute;left:36813;top:22919;width:3874;height:3621;visibility:visible;mso-wrap-style:square;v-text-anchor:middle-center"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ff9" strokecolor="#003296" strokeweight="1.5pt">
                  <v:stroke joinstyle="miter"/>
                  <v:shadow on="t" opacity="22936f" origin=",.5" offset="0,.63889mm"/>
                  <v:path o:extrusionok="f" o:connecttype="custom" o:connectlocs="21555,3039511;3474260,6072534;6942711,3039511;3474260,347570" o:connectangles="0,0,0,0" textboxrect="2977,3262,17087,17337"/>
                  <o:lock v:ext="edit" aspectratio="t" verticies="t"/>
                </v:shape>
                <v:shape id="Cloud" o:spid="_x0000_s1052" style="position:absolute;left:36813;top:33676;width:3874;height:3831;visibility:visible;mso-wrap-style:square;v-text-anchor:middle-center"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ff9" strokecolor="#003296" strokeweight="1.5pt">
                  <v:stroke joinstyle="miter"/>
                  <v:shadow on="t" opacity="22936f" origin=",.5" offset="0,.63889mm"/>
                  <v:path o:extrusionok="f" o:connecttype="custom" o:connectlocs="21555,3412749;3474260,6818208;6942711,3412749;3474260,390258" o:connectangles="0,0,0,0" textboxrect="2977,3262,17087,17337"/>
                  <o:lock v:ext="edit" aspectratio="t" verticies="t"/>
                </v:shape>
                <v:shapetype id="_x0000_t202" coordsize="21600,21600" o:spt="202" path="m,l,21600r21600,l21600,xe">
                  <v:stroke joinstyle="miter"/>
                  <v:path gradientshapeok="t" o:connecttype="rect"/>
                </v:shapetype>
                <v:shape id="TextBox 95" o:spid="_x0000_s1053" type="#_x0000_t202" style="position:absolute;left:13556;top:41863;width:44504;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1308CE85" w14:textId="77777777" w:rsidR="0087741F" w:rsidRPr="00620520" w:rsidRDefault="0087741F" w:rsidP="00AD7633">
                        <w:pPr>
                          <w:pStyle w:val="NormalWeb"/>
                          <w:spacing w:before="0" w:beforeAutospacing="0" w:after="0" w:afterAutospacing="0"/>
                          <w:jc w:val="center"/>
                          <w:rPr>
                            <w:sz w:val="22"/>
                          </w:rPr>
                        </w:pPr>
                        <w:r>
                          <w:rPr>
                            <w:rFonts w:ascii="Times" w:hAnsi="Times" w:cstheme="minorBidi"/>
                            <w:color w:val="003296"/>
                            <w:sz w:val="28"/>
                            <w:szCs w:val="28"/>
                          </w:rPr>
                          <w:t xml:space="preserve">= </w:t>
                        </w:r>
                        <w:r w:rsidRPr="00620520">
                          <w:rPr>
                            <w:rFonts w:ascii="Times" w:hAnsi="Times" w:cstheme="minorBidi"/>
                            <w:color w:val="003296"/>
                            <w:szCs w:val="28"/>
                          </w:rPr>
                          <w:t xml:space="preserve">Experiment Element (e.g. </w:t>
                        </w:r>
                        <w:proofErr w:type="spellStart"/>
                        <w:r w:rsidRPr="00620520">
                          <w:rPr>
                            <w:rFonts w:ascii="Times" w:hAnsi="Times" w:cstheme="minorBidi"/>
                            <w:color w:val="003296"/>
                            <w:szCs w:val="28"/>
                          </w:rPr>
                          <w:t>sw</w:t>
                        </w:r>
                        <w:proofErr w:type="spellEnd"/>
                        <w:r w:rsidRPr="00620520">
                          <w:rPr>
                            <w:rFonts w:ascii="Times" w:hAnsi="Times" w:cstheme="minorBidi"/>
                            <w:color w:val="003296"/>
                            <w:szCs w:val="28"/>
                          </w:rPr>
                          <w:t xml:space="preserve">, </w:t>
                        </w:r>
                        <w:proofErr w:type="spellStart"/>
                        <w:r w:rsidRPr="00620520">
                          <w:rPr>
                            <w:rFonts w:ascii="Times" w:hAnsi="Times" w:cstheme="minorBidi"/>
                            <w:color w:val="003296"/>
                            <w:szCs w:val="28"/>
                          </w:rPr>
                          <w:t>fw</w:t>
                        </w:r>
                        <w:proofErr w:type="spellEnd"/>
                        <w:r w:rsidRPr="00620520">
                          <w:rPr>
                            <w:rFonts w:ascii="Times" w:hAnsi="Times" w:cstheme="minorBidi"/>
                            <w:color w:val="003296"/>
                            <w:szCs w:val="28"/>
                          </w:rPr>
                          <w:t xml:space="preserve">, </w:t>
                        </w:r>
                        <w:proofErr w:type="spellStart"/>
                        <w:r w:rsidRPr="00620520">
                          <w:rPr>
                            <w:rFonts w:ascii="Times" w:hAnsi="Times" w:cstheme="minorBidi"/>
                            <w:color w:val="003296"/>
                            <w:szCs w:val="28"/>
                          </w:rPr>
                          <w:t>hw</w:t>
                        </w:r>
                        <w:proofErr w:type="spellEnd"/>
                        <w:r w:rsidRPr="00620520">
                          <w:rPr>
                            <w:rFonts w:ascii="Times" w:hAnsi="Times" w:cstheme="minorBidi"/>
                            <w:color w:val="003296"/>
                            <w:szCs w:val="28"/>
                          </w:rPr>
                          <w:t>, component)</w:t>
                        </w:r>
                      </w:p>
                    </w:txbxContent>
                  </v:textbox>
                </v:shape>
                <v:shape id="Cloud" o:spid="_x0000_s1054" style="position:absolute;left:11021;top:41863;width:4365;height:4113;visibility:visible;mso-wrap-style:square;v-text-anchor:middle-center"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ff9" strokecolor="#003296" strokeweight="1.5pt">
                  <v:stroke joinstyle="miter"/>
                  <v:shadow on="t" opacity="22936f" origin=",.5" offset="0,.63889mm"/>
                  <v:path o:extrusionok="f" o:connecttype="custom" o:connectlocs="27426,3911244;4420059,7814168;8832741,3911244;4420059,447251" o:connectangles="0,0,0,0" textboxrect="2977,3262,17087,17337"/>
                  <o:lock v:ext="edit" aspectratio="t" verticies="t"/>
                </v:shape>
                <v:rect id="Rectangle 29" o:spid="_x0000_s1055" style="position:absolute;left:57482;top:28174;width:7096;height:8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" fillcolor="#eaeef0" strokecolor="#003296">
                  <v:stroke joinstyle="round"/>
                  <v:textbox>
                    <w:txbxContent>
                      <w:p w14:paraId="1A4E73C3" w14:textId="77777777" w:rsidR="0087741F" w:rsidRPr="00620520" w:rsidRDefault="0087741F" w:rsidP="00AD7633">
                        <w:pPr>
                          <w:pStyle w:val="NormalWeb"/>
                          <w:spacing w:before="0" w:beforeAutospacing="0" w:after="0" w:afterAutospacing="0"/>
                          <w:jc w:val="center"/>
                          <w:rPr>
                            <w:sz w:val="20"/>
                          </w:rPr>
                        </w:pPr>
                        <w:r w:rsidRPr="00620520">
                          <w:rPr>
                            <w:rFonts w:ascii="Arial" w:hAnsi="Arial" w:cstheme="minorBidi"/>
                            <w:color w:val="003296"/>
                            <w:sz w:val="22"/>
                            <w:szCs w:val="28"/>
                          </w:rPr>
                          <w:t>Harris</w:t>
                        </w:r>
                      </w:p>
                    </w:txbxContent>
                  </v:textbox>
                </v:rect>
                <w10:wrap type="topAndBottom"/>
              </v:group>
            </w:pict>
          </mc:Fallback>
        </mc:AlternateContent>
      </w:r>
    </w:p>
    <w:p w14:paraId="6B15F735" w14:textId="77777777" w:rsidR="00620520" w:rsidRDefault="00620520" w:rsidP="00620520">
      <w:pPr>
        <w:jc w:val="both"/>
        <w:rPr>
          <w:b/>
        </w:rPr>
      </w:pPr>
    </w:p>
    <w:p w14:paraId="55069019" w14:textId="527AF92D" w:rsidR="00620520" w:rsidRDefault="00A138CE" w:rsidP="00A138CE">
      <w:pPr>
        <w:pStyle w:val="Caption"/>
      </w:pPr>
      <w:bookmarkStart w:id="42" w:name="_Ref469045412"/>
      <w:bookmarkStart w:id="43" w:name="_Toc472531445"/>
      <w:r w:rsidRPr="00D41637">
        <w:t xml:space="preserve">Figure </w:t>
      </w:r>
      <w:fldSimple w:instr=" SEQ Figure \* ARABIC ">
        <w:r w:rsidR="00743B0B">
          <w:rPr>
            <w:noProof/>
          </w:rPr>
          <w:t>10</w:t>
        </w:r>
      </w:fldSimple>
      <w:bookmarkEnd w:id="42"/>
      <w:r w:rsidRPr="00D41637">
        <w:t xml:space="preserve">-Main elements that compose the </w:t>
      </w:r>
      <w:proofErr w:type="spellStart"/>
      <w:r w:rsidRPr="00D41637">
        <w:t>ScaN</w:t>
      </w:r>
      <w:proofErr w:type="spellEnd"/>
      <w:r w:rsidRPr="00D41637">
        <w:t xml:space="preserve"> Testbed project. The ones marked are expected to be used in the Intelligent MAC protocol experiment.</w:t>
      </w:r>
      <w:bookmarkEnd w:id="43"/>
    </w:p>
    <w:p w14:paraId="4B5AB5EB" w14:textId="77777777" w:rsidR="00620520" w:rsidRDefault="00620520" w:rsidP="002E7241">
      <w:pPr>
        <w:jc w:val="both"/>
        <w:rPr>
          <w:b/>
        </w:rPr>
      </w:pPr>
    </w:p>
    <w:p w14:paraId="6251F3F7" w14:textId="6514DB90" w:rsidR="00D96539" w:rsidRDefault="00D96539" w:rsidP="00D425F1">
      <w:pPr>
        <w:jc w:val="both"/>
      </w:pPr>
      <w:r w:rsidRPr="008E2375">
        <w:t>The</w:t>
      </w:r>
      <w:r w:rsidR="00E30062" w:rsidRPr="008E2375">
        <w:t xml:space="preserve"> higher level</w:t>
      </w:r>
      <w:r w:rsidRPr="008E2375">
        <w:t xml:space="preserve"> intelligent MAC pro</w:t>
      </w:r>
      <w:r w:rsidR="00E30062" w:rsidRPr="008E2375">
        <w:t>tocol diagram block is shown in</w:t>
      </w:r>
      <w:r w:rsidRPr="008E2375">
        <w:t xml:space="preserve"> </w:t>
      </w:r>
      <w:r w:rsidR="00E30062" w:rsidRPr="008E2375">
        <w:fldChar w:fldCharType="begin"/>
      </w:r>
      <w:r w:rsidR="00E30062" w:rsidRPr="008E2375">
        <w:instrText xml:space="preserve"> REF _Ref468974305 \h </w:instrText>
      </w:r>
      <w:r w:rsidR="002E36DA" w:rsidRPr="008E2375">
        <w:instrText xml:space="preserve"> \* MERGEFORMAT </w:instrText>
      </w:r>
      <w:r w:rsidR="00E30062" w:rsidRPr="008E2375">
        <w:fldChar w:fldCharType="separate"/>
      </w:r>
      <w:r w:rsidR="00743B0B">
        <w:t>Figure 11</w:t>
      </w:r>
      <w:r w:rsidR="00E30062" w:rsidRPr="008E2375">
        <w:fldChar w:fldCharType="end"/>
      </w:r>
      <w:r w:rsidRPr="008E2375">
        <w:t>. The basic approach consists</w:t>
      </w:r>
      <w:r>
        <w:t xml:space="preserve"> of a sensing mechanism </w:t>
      </w:r>
      <w:r w:rsidR="00A23A8B">
        <w:t>that</w:t>
      </w:r>
      <w:r>
        <w:t xml:space="preserve"> use</w:t>
      </w:r>
      <w:r w:rsidR="00A23A8B">
        <w:t>s</w:t>
      </w:r>
      <w:r>
        <w:t xml:space="preserve"> telemetry data reported from other nodes</w:t>
      </w:r>
      <w:r w:rsidR="00A23A8B">
        <w:t>,</w:t>
      </w:r>
      <w:r>
        <w:t xml:space="preserve"> </w:t>
      </w:r>
      <w:r w:rsidR="00A23A8B">
        <w:t>such as</w:t>
      </w:r>
      <w:r>
        <w:t xml:space="preserve"> their received power levels as well as </w:t>
      </w:r>
      <w:r w:rsidR="00A23A8B">
        <w:t>historic information from third-</w:t>
      </w:r>
      <w:r>
        <w:t>party databases. Next, a predictor uses the past information to predict the value of some parameters in a near future time by correcting its own parameters using feedback. The decision logic receives the predicted values and</w:t>
      </w:r>
      <w:r w:rsidR="00A23A8B">
        <w:t>,</w:t>
      </w:r>
      <w:r>
        <w:t xml:space="preserve"> based on the link performance requirements</w:t>
      </w:r>
      <w:r w:rsidR="00A23A8B">
        <w:t>,</w:t>
      </w:r>
      <w:r>
        <w:t xml:space="preserve"> decides upon the need for adaptation and when it should </w:t>
      </w:r>
      <w:r w:rsidR="00A23A8B">
        <w:t>occur</w:t>
      </w:r>
      <w:r>
        <w:t>.</w:t>
      </w:r>
    </w:p>
    <w:p w14:paraId="60395BA4" w14:textId="70C0A7D8" w:rsidR="00282E2B" w:rsidRDefault="00282E2B" w:rsidP="00533CA0">
      <w:pPr>
        <w:jc w:val="both"/>
      </w:pPr>
      <w:r w:rsidRPr="00282E2B">
        <w:rPr>
          <w:noProof/>
        </w:rPr>
        <w:lastRenderedPageBreak/>
        <w:drawing>
          <wp:inline distT="0" distB="0" distL="0" distR="0" wp14:anchorId="76533D96" wp14:editId="6980778C">
            <wp:extent cx="5943500" cy="2879090"/>
            <wp:effectExtent l="19050" t="19050" r="19685" b="1651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500" cy="2879090"/>
                    </a:xfrm>
                    <a:prstGeom prst="rect">
                      <a:avLst/>
                    </a:prstGeom>
                    <a:ln>
                      <a:solidFill>
                        <a:schemeClr val="tx1"/>
                      </a:solidFill>
                    </a:ln>
                  </pic:spPr>
                </pic:pic>
              </a:graphicData>
            </a:graphic>
          </wp:inline>
        </w:drawing>
      </w:r>
    </w:p>
    <w:p w14:paraId="70465CFD" w14:textId="79942C54" w:rsidR="00282E2B" w:rsidRDefault="00A138CE" w:rsidP="00A138CE">
      <w:pPr>
        <w:pStyle w:val="Caption"/>
      </w:pPr>
      <w:bookmarkStart w:id="44" w:name="_Ref468974305"/>
      <w:bookmarkStart w:id="45" w:name="_Toc472531446"/>
      <w:r>
        <w:t xml:space="preserve">Figure </w:t>
      </w:r>
      <w:fldSimple w:instr=" SEQ Figure \* ARABIC ">
        <w:r w:rsidR="00743B0B">
          <w:rPr>
            <w:noProof/>
          </w:rPr>
          <w:t>11</w:t>
        </w:r>
      </w:fldSimple>
      <w:bookmarkEnd w:id="44"/>
      <w:r>
        <w:t>-</w:t>
      </w:r>
      <w:r w:rsidRPr="005B7664">
        <w:t xml:space="preserve">Intelligent MAC protocol diagram blocks to be developed, implemented and tested in this experiment. The adaptation might occur after proper identification based on channel sensing and </w:t>
      </w:r>
      <w:proofErr w:type="gramStart"/>
      <w:r w:rsidRPr="005B7664">
        <w:t>third party</w:t>
      </w:r>
      <w:proofErr w:type="gramEnd"/>
      <w:r w:rsidRPr="005B7664">
        <w:t xml:space="preserve"> databases.</w:t>
      </w:r>
      <w:bookmarkEnd w:id="45"/>
    </w:p>
    <w:p w14:paraId="56B475E7" w14:textId="7070ADAA" w:rsidR="00EA02A6" w:rsidRPr="008E2375" w:rsidRDefault="00714EDF" w:rsidP="00533CA0">
      <w:pPr>
        <w:jc w:val="both"/>
      </w:pPr>
      <w:r w:rsidRPr="008E2375">
        <w:t>During radio adaptations</w:t>
      </w:r>
      <w:r w:rsidR="002E36DA" w:rsidRPr="008E2375">
        <w:t xml:space="preserve">, the system </w:t>
      </w:r>
      <w:r w:rsidRPr="008E2375">
        <w:t>can also</w:t>
      </w:r>
      <w:r w:rsidR="002E36DA" w:rsidRPr="008E2375">
        <w:t xml:space="preserve"> learn the system behavior </w:t>
      </w:r>
      <w:r w:rsidRPr="008E2375">
        <w:t xml:space="preserve">while </w:t>
      </w:r>
      <w:r w:rsidR="002E36DA" w:rsidRPr="008E2375">
        <w:t xml:space="preserve">the channel </w:t>
      </w:r>
      <w:r w:rsidRPr="008E2375">
        <w:t xml:space="preserve">dynamically </w:t>
      </w:r>
      <w:r w:rsidR="002E36DA" w:rsidRPr="008E2375">
        <w:t xml:space="preserve">changes, as well as build a model of the decision logic </w:t>
      </w:r>
      <w:r w:rsidR="000327CF" w:rsidRPr="008E2375">
        <w:t xml:space="preserve">seeking </w:t>
      </w:r>
      <w:r w:rsidR="002E36DA" w:rsidRPr="008E2375">
        <w:t xml:space="preserve">to decrease the cost of trying multiple actions, e.g., radio parameter sets, </w:t>
      </w:r>
      <w:r w:rsidR="000327CF" w:rsidRPr="008E2375">
        <w:t>in parallel and/or to operate autonomously based only on the learning acquired so far, something that might be useful during emergency operations when learning is no</w:t>
      </w:r>
      <w:r w:rsidR="000B11F2" w:rsidRPr="008E2375">
        <w:t xml:space="preserve">t possible due to </w:t>
      </w:r>
      <w:proofErr w:type="spellStart"/>
      <w:r w:rsidR="000327CF" w:rsidRPr="008E2375">
        <w:t>lost</w:t>
      </w:r>
      <w:proofErr w:type="spellEnd"/>
      <w:r w:rsidR="000327CF" w:rsidRPr="008E2375">
        <w:t xml:space="preserve"> of the feedback channel for example. </w:t>
      </w:r>
      <w:r w:rsidR="002656F3" w:rsidRPr="008E2375">
        <w:fldChar w:fldCharType="begin"/>
      </w:r>
      <w:r w:rsidR="002656F3" w:rsidRPr="008E2375">
        <w:instrText xml:space="preserve"> REF _Ref468978885 \h </w:instrText>
      </w:r>
      <w:r w:rsidR="000432F7" w:rsidRPr="008E2375">
        <w:instrText xml:space="preserve"> \* MERGEFORMAT </w:instrText>
      </w:r>
      <w:r w:rsidR="002656F3" w:rsidRPr="008E2375">
        <w:fldChar w:fldCharType="separate"/>
      </w:r>
      <w:r w:rsidR="00743B0B" w:rsidRPr="008E2375">
        <w:t xml:space="preserve">Figure </w:t>
      </w:r>
      <w:r w:rsidR="00743B0B">
        <w:t>14</w:t>
      </w:r>
      <w:r w:rsidR="002656F3" w:rsidRPr="008E2375">
        <w:fldChar w:fldCharType="end"/>
      </w:r>
      <w:r w:rsidR="002656F3" w:rsidRPr="008E2375">
        <w:t xml:space="preserve"> illustrates the proposed cognitive engine architecture, a lower level perspective of the architecture shown by </w:t>
      </w:r>
      <w:r w:rsidR="002656F3" w:rsidRPr="008E2375">
        <w:fldChar w:fldCharType="begin"/>
      </w:r>
      <w:r w:rsidR="002656F3" w:rsidRPr="008E2375">
        <w:instrText xml:space="preserve"> REF _Ref468974305 \h </w:instrText>
      </w:r>
      <w:r w:rsidR="000432F7" w:rsidRPr="008E2375">
        <w:instrText xml:space="preserve"> \* MERGEFORMAT </w:instrText>
      </w:r>
      <w:r w:rsidR="002656F3" w:rsidRPr="008E2375">
        <w:fldChar w:fldCharType="separate"/>
      </w:r>
      <w:r w:rsidR="00743B0B">
        <w:t>Figure 11</w:t>
      </w:r>
      <w:r w:rsidR="002656F3" w:rsidRPr="008E2375">
        <w:fldChar w:fldCharType="end"/>
      </w:r>
      <w:r w:rsidR="002656F3" w:rsidRPr="008E2375">
        <w:t>.</w:t>
      </w:r>
    </w:p>
    <w:p w14:paraId="2A49CC32" w14:textId="796904F8" w:rsidR="001F6157" w:rsidRPr="008E2375" w:rsidRDefault="00993CD8" w:rsidP="00533CA0">
      <w:pPr>
        <w:jc w:val="both"/>
      </w:pPr>
      <w:r w:rsidRPr="008E2375">
        <w:t>The</w:t>
      </w:r>
      <w:r w:rsidR="001F6157" w:rsidRPr="008E2375">
        <w:t xml:space="preserve"> learning engine is expected to improve overall communications system performance </w:t>
      </w:r>
      <w:r w:rsidRPr="008E2375">
        <w:t>during</w:t>
      </w:r>
      <w:r w:rsidR="001F6157" w:rsidRPr="008E2375">
        <w:t xml:space="preserve"> </w:t>
      </w:r>
      <w:r w:rsidRPr="008E2375">
        <w:t>different</w:t>
      </w:r>
      <w:r w:rsidR="001F6157" w:rsidRPr="008E2375">
        <w:t xml:space="preserve"> communication phases</w:t>
      </w:r>
      <w:r w:rsidR="00F94875" w:rsidRPr="008E2375">
        <w:t>. For each phase, conflicting goals require that</w:t>
      </w:r>
      <w:r w:rsidR="001F6157" w:rsidRPr="008E2375">
        <w:t xml:space="preserve"> multiple resource</w:t>
      </w:r>
      <w:r w:rsidRPr="008E2375">
        <w:t>s</w:t>
      </w:r>
      <w:r w:rsidR="001F6157" w:rsidRPr="008E2375">
        <w:t xml:space="preserve"> </w:t>
      </w:r>
      <w:r w:rsidRPr="008E2375">
        <w:t>be optimally allocated.</w:t>
      </w:r>
      <w:r w:rsidR="000034B1" w:rsidRPr="008E2375">
        <w:t xml:space="preserve"> </w:t>
      </w:r>
      <w:r w:rsidR="005934AA" w:rsidRPr="008E2375">
        <w:t>Proof-of-concept</w:t>
      </w:r>
      <w:r w:rsidR="008D138B" w:rsidRPr="008E2375">
        <w:t xml:space="preserve"> machin</w:t>
      </w:r>
      <w:bookmarkStart w:id="46" w:name="_GoBack"/>
      <w:bookmarkEnd w:id="46"/>
      <w:r w:rsidR="008D138B" w:rsidRPr="008E2375">
        <w:t>e learning algorithms</w:t>
      </w:r>
      <w:r w:rsidR="005934AA" w:rsidRPr="008E2375">
        <w:t xml:space="preserve"> customized to </w:t>
      </w:r>
      <w:r w:rsidR="008D138B" w:rsidRPr="008E2375">
        <w:t xml:space="preserve">deal with multi-objective resource allocation </w:t>
      </w:r>
      <w:r w:rsidR="005934AA" w:rsidRPr="008E2375">
        <w:t xml:space="preserve">in the field of space communications </w:t>
      </w:r>
      <w:r w:rsidR="008D138B" w:rsidRPr="008E2375">
        <w:t>are expected to be</w:t>
      </w:r>
      <w:r w:rsidR="005934AA" w:rsidRPr="008E2375">
        <w:t xml:space="preserve"> tested in-orbit</w:t>
      </w:r>
      <w:r w:rsidR="008D138B" w:rsidRPr="008E2375">
        <w:t xml:space="preserve">, in this case </w:t>
      </w:r>
      <w:r w:rsidR="005934AA" w:rsidRPr="008E2375">
        <w:t>within a</w:t>
      </w:r>
      <w:r w:rsidR="008D138B" w:rsidRPr="008E2375">
        <w:t xml:space="preserve"> link between the </w:t>
      </w:r>
      <w:proofErr w:type="spellStart"/>
      <w:r w:rsidR="008D138B" w:rsidRPr="008E2375">
        <w:t>ScaN</w:t>
      </w:r>
      <w:proofErr w:type="spellEnd"/>
      <w:r w:rsidR="008D138B" w:rsidRPr="008E2375">
        <w:t xml:space="preserve"> Testbed and NASA’s GRC ground station. </w:t>
      </w:r>
      <w:r w:rsidR="0096448A" w:rsidRPr="008E2375">
        <w:t xml:space="preserve">An initial proposed architecture is a modified version of the classic Reinforcement Learning algorithm, as shown in </w:t>
      </w:r>
      <w:r w:rsidR="0096448A" w:rsidRPr="008E2375">
        <w:fldChar w:fldCharType="begin"/>
      </w:r>
      <w:r w:rsidR="0096448A" w:rsidRPr="008E2375">
        <w:instrText xml:space="preserve"> REF _Ref468981636 \h </w:instrText>
      </w:r>
      <w:r w:rsidR="000432F7" w:rsidRPr="008E2375">
        <w:instrText xml:space="preserve"> \* MERGEFORMAT </w:instrText>
      </w:r>
      <w:r w:rsidR="0096448A" w:rsidRPr="008E2375">
        <w:fldChar w:fldCharType="separate"/>
      </w:r>
      <w:r w:rsidR="00743B0B" w:rsidRPr="008E2375">
        <w:t xml:space="preserve">Figure </w:t>
      </w:r>
      <w:r w:rsidR="00743B0B">
        <w:t>12</w:t>
      </w:r>
      <w:r w:rsidR="0096448A" w:rsidRPr="008E2375">
        <w:fldChar w:fldCharType="end"/>
      </w:r>
      <w:r w:rsidR="006A620D" w:rsidRPr="008E2375">
        <w:t>.</w:t>
      </w:r>
    </w:p>
    <w:p w14:paraId="19C0D975" w14:textId="77777777" w:rsidR="006A620D" w:rsidRPr="008E2375" w:rsidRDefault="006A620D" w:rsidP="006A620D">
      <w:pPr>
        <w:jc w:val="both"/>
      </w:pPr>
      <w:proofErr w:type="gramStart"/>
      <w:r w:rsidRPr="008E2375">
        <w:t>In order to</w:t>
      </w:r>
      <w:proofErr w:type="gramEnd"/>
      <w:r w:rsidRPr="008E2375">
        <w:t xml:space="preserve"> manage the knowledge acquired through the learning engine, the channel state detector will have an important role in leaning classification for future use, as well as for decision-making modeling. These state classifiers are expected to be developed based on Interactive Multiple Mode (IMM) filters, which make use of a bank of Kalman filters, each modeling a specific channel behavior encountered through the spacecraft mission.</w:t>
      </w:r>
    </w:p>
    <w:p w14:paraId="7773A063" w14:textId="77777777" w:rsidR="006A620D" w:rsidRDefault="006A620D" w:rsidP="00533CA0">
      <w:pPr>
        <w:jc w:val="both"/>
      </w:pPr>
    </w:p>
    <w:p w14:paraId="5E8FF377" w14:textId="4565F3CC" w:rsidR="0096448A" w:rsidRDefault="0096448A" w:rsidP="006A620D">
      <w:pPr>
        <w:jc w:val="center"/>
      </w:pPr>
      <w:r>
        <w:rPr>
          <w:noProof/>
        </w:rPr>
        <w:lastRenderedPageBreak/>
        <w:drawing>
          <wp:inline distT="0" distB="0" distL="0" distR="0" wp14:anchorId="58E18C66" wp14:editId="3D18EB5F">
            <wp:extent cx="4909930" cy="227818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25032" cy="2285194"/>
                    </a:xfrm>
                    <a:prstGeom prst="rect">
                      <a:avLst/>
                    </a:prstGeom>
                  </pic:spPr>
                </pic:pic>
              </a:graphicData>
            </a:graphic>
          </wp:inline>
        </w:drawing>
      </w:r>
    </w:p>
    <w:p w14:paraId="7346B006" w14:textId="5265CC02" w:rsidR="0096448A" w:rsidRPr="008E2375" w:rsidRDefault="0096448A" w:rsidP="0096448A">
      <w:pPr>
        <w:pStyle w:val="Caption"/>
      </w:pPr>
      <w:bookmarkStart w:id="47" w:name="_Ref468981636"/>
      <w:bookmarkStart w:id="48" w:name="_Toc472531447"/>
      <w:r w:rsidRPr="008E2375">
        <w:t xml:space="preserve">Figure </w:t>
      </w:r>
      <w:fldSimple w:instr=" SEQ Figure \* ARABIC ">
        <w:r w:rsidR="00743B0B">
          <w:rPr>
            <w:noProof/>
          </w:rPr>
          <w:t>12</w:t>
        </w:r>
      </w:fldSimple>
      <w:bookmarkEnd w:id="47"/>
      <w:r w:rsidRPr="008E2375">
        <w:t>- Diagram block of the proposed reinforcement learning elements within the feed</w:t>
      </w:r>
      <w:r w:rsidRPr="008E2375">
        <w:rPr>
          <w:rFonts w:ascii="CMBX8" w:hAnsi="CMBX8" w:cs="CMBX8"/>
          <w:sz w:val="16"/>
          <w:szCs w:val="16"/>
        </w:rPr>
        <w:t>back loop for a down-link pair with the receiver at ground and transmitter in space.</w:t>
      </w:r>
      <w:bookmarkEnd w:id="48"/>
      <w:r w:rsidRPr="008E2375">
        <w:rPr>
          <w:rFonts w:ascii="CMBX8" w:hAnsi="CMBX8" w:cs="CMBX8"/>
          <w:sz w:val="16"/>
          <w:szCs w:val="16"/>
        </w:rPr>
        <w:t xml:space="preserve"> </w:t>
      </w:r>
    </w:p>
    <w:p w14:paraId="7197FF16" w14:textId="79A99569" w:rsidR="0096448A" w:rsidRPr="008E2375" w:rsidRDefault="0096448A" w:rsidP="00533CA0">
      <w:pPr>
        <w:jc w:val="both"/>
      </w:pPr>
    </w:p>
    <w:p w14:paraId="6F151C88" w14:textId="47939568" w:rsidR="006A620D" w:rsidRDefault="000B11F2" w:rsidP="006A620D">
      <w:pPr>
        <w:jc w:val="both"/>
      </w:pPr>
      <w:r w:rsidRPr="008E2375">
        <w:t>Seeking to optimize the learning and the overall communications performance, hybrid machine learning techniques might allow for action cost predictions while building models for future usage during autonomous operations.</w:t>
      </w:r>
      <w:r w:rsidR="006A620D" w:rsidRPr="008E2375">
        <w:t xml:space="preserve"> Our team expect</w:t>
      </w:r>
      <w:ins w:id="49" w:author="Li, Max Hongming" w:date="2018-01-29T20:01:00Z">
        <w:r w:rsidR="0081395C">
          <w:t>s</w:t>
        </w:r>
      </w:ins>
      <w:r w:rsidR="006A620D" w:rsidRPr="008E2375">
        <w:t xml:space="preserve"> to experiment with reinforcement learning and neural networks, as illustrated by </w:t>
      </w:r>
      <w:r w:rsidR="006A620D" w:rsidRPr="008E2375">
        <w:fldChar w:fldCharType="begin"/>
      </w:r>
      <w:r w:rsidR="006A620D" w:rsidRPr="008E2375">
        <w:instrText xml:space="preserve"> REF _Ref468982414 \h </w:instrText>
      </w:r>
      <w:r w:rsidR="0038505A" w:rsidRPr="008E2375">
        <w:instrText xml:space="preserve"> \* MERGEFORMAT </w:instrText>
      </w:r>
      <w:r w:rsidR="006A620D" w:rsidRPr="008E2375">
        <w:fldChar w:fldCharType="separate"/>
      </w:r>
      <w:r w:rsidR="00743B0B" w:rsidRPr="008E2375">
        <w:t xml:space="preserve">Figure </w:t>
      </w:r>
      <w:r w:rsidR="00743B0B">
        <w:t>13</w:t>
      </w:r>
      <w:r w:rsidR="006A620D" w:rsidRPr="008E2375">
        <w:fldChar w:fldCharType="end"/>
      </w:r>
    </w:p>
    <w:p w14:paraId="24D9DC21" w14:textId="77777777" w:rsidR="006A620D" w:rsidRDefault="006A620D" w:rsidP="006A620D">
      <w:pPr>
        <w:keepNext/>
        <w:jc w:val="both"/>
      </w:pPr>
      <w:r>
        <w:rPr>
          <w:noProof/>
        </w:rPr>
        <w:drawing>
          <wp:inline distT="0" distB="0" distL="0" distR="0" wp14:anchorId="05F8A970" wp14:editId="362623A0">
            <wp:extent cx="5546035" cy="289981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LNN_v2_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8700" cy="2906440"/>
                    </a:xfrm>
                    <a:prstGeom prst="rect">
                      <a:avLst/>
                    </a:prstGeom>
                  </pic:spPr>
                </pic:pic>
              </a:graphicData>
            </a:graphic>
          </wp:inline>
        </w:drawing>
      </w:r>
    </w:p>
    <w:p w14:paraId="54DEA372" w14:textId="45E470E9" w:rsidR="006A620D" w:rsidRPr="008E2375" w:rsidRDefault="006A620D" w:rsidP="006A620D">
      <w:pPr>
        <w:pStyle w:val="Caption"/>
        <w:jc w:val="both"/>
      </w:pPr>
      <w:bookmarkStart w:id="50" w:name="_Ref468982414"/>
      <w:bookmarkStart w:id="51" w:name="_Toc472531448"/>
      <w:r w:rsidRPr="008E2375">
        <w:t xml:space="preserve">Figure </w:t>
      </w:r>
      <w:fldSimple w:instr=" SEQ Figure \* ARABIC ">
        <w:r w:rsidR="00743B0B">
          <w:rPr>
            <w:noProof/>
          </w:rPr>
          <w:t>13</w:t>
        </w:r>
      </w:fldSimple>
      <w:bookmarkEnd w:id="50"/>
      <w:r w:rsidRPr="008E2375">
        <w:t>- Hybrid learning engine using reinforcement learning and neural networks to achieve both online learning and system modelling. Knowledge management takes an important role in keeping only useful information for future use.</w:t>
      </w:r>
      <w:bookmarkEnd w:id="51"/>
    </w:p>
    <w:p w14:paraId="398014BA" w14:textId="7982AAA8" w:rsidR="00FA44D5" w:rsidRPr="008E2375" w:rsidRDefault="00FA44D5" w:rsidP="006A620D">
      <w:pPr>
        <w:jc w:val="both"/>
      </w:pPr>
    </w:p>
    <w:p w14:paraId="0D72D1F6" w14:textId="22160926" w:rsidR="00CA67A4" w:rsidRDefault="006817D4" w:rsidP="00533CA0">
      <w:pPr>
        <w:jc w:val="both"/>
        <w:rPr>
          <w:ins w:id="52" w:author="Li, Max Hongming" w:date="2018-01-29T20:45:00Z"/>
        </w:rPr>
      </w:pPr>
      <w:ins w:id="53" w:author="Li, Max Hongming" w:date="2018-01-29T22:07:00Z">
        <w:r>
          <w:t xml:space="preserve">Due to resource constraints of the </w:t>
        </w:r>
        <w:proofErr w:type="spellStart"/>
        <w:r>
          <w:t>SCaN</w:t>
        </w:r>
        <w:proofErr w:type="spellEnd"/>
        <w:r>
          <w:t xml:space="preserve"> testbed, </w:t>
        </w:r>
      </w:ins>
      <w:ins w:id="54" w:author="Li, Max Hongming" w:date="2018-01-29T22:08:00Z">
        <w:r>
          <w:t xml:space="preserve">collecting </w:t>
        </w:r>
      </w:ins>
      <w:ins w:id="55" w:author="Li, Max Hongming" w:date="2018-01-29T22:09:00Z">
        <w:r w:rsidR="0087741F">
          <w:t xml:space="preserve">sufficient </w:t>
        </w:r>
      </w:ins>
      <w:ins w:id="56" w:author="Li, Max Hongming" w:date="2018-01-29T22:08:00Z">
        <w:r>
          <w:t xml:space="preserve">training data </w:t>
        </w:r>
      </w:ins>
      <w:ins w:id="57" w:author="Li, Max Hongming" w:date="2018-01-29T22:09:00Z">
        <w:r>
          <w:t xml:space="preserve">for the cognitive engine </w:t>
        </w:r>
        <w:r w:rsidR="0087741F">
          <w:t xml:space="preserve">is a non-trivial task. </w:t>
        </w:r>
        <w:proofErr w:type="gramStart"/>
        <w:r w:rsidR="0087741F">
          <w:t>In order to</w:t>
        </w:r>
        <w:proofErr w:type="gramEnd"/>
        <w:r w:rsidR="0087741F">
          <w:t xml:space="preserve"> supplement the collecte</w:t>
        </w:r>
      </w:ins>
      <w:ins w:id="58" w:author="Li, Max Hongming" w:date="2018-01-29T22:10:00Z">
        <w:r w:rsidR="0087741F">
          <w:t xml:space="preserve">d data, the team will </w:t>
        </w:r>
      </w:ins>
      <w:ins w:id="59" w:author="Li, Max Hongming" w:date="2018-01-29T22:11:00Z">
        <w:r w:rsidR="0087741F">
          <w:t xml:space="preserve">investigate methods to </w:t>
        </w:r>
        <w:r w:rsidR="0087741F">
          <w:lastRenderedPageBreak/>
          <w:t xml:space="preserve">generate additional training data. </w:t>
        </w:r>
        <w:proofErr w:type="gramStart"/>
        <w:r w:rsidR="0087741F">
          <w:t>In particular, Generative</w:t>
        </w:r>
        <w:proofErr w:type="gramEnd"/>
        <w:r w:rsidR="0087741F">
          <w:t xml:space="preserve"> Adversarial Networks (GANs) </w:t>
        </w:r>
      </w:ins>
      <w:ins w:id="60" w:author="Li, Max Hongming" w:date="2018-01-29T22:12:00Z">
        <w:r w:rsidR="0087741F">
          <w:t xml:space="preserve">appear to be promising. </w:t>
        </w:r>
        <w:commentRangeStart w:id="61"/>
        <w:r w:rsidR="0087741F">
          <w:t xml:space="preserve">Should any methods appear promising, </w:t>
        </w:r>
      </w:ins>
      <w:ins w:id="62" w:author="Li, Max Hongming" w:date="2018-01-29T22:13:00Z">
        <w:r w:rsidR="0087741F">
          <w:t>further operational details will be provided.</w:t>
        </w:r>
        <w:commentRangeEnd w:id="61"/>
        <w:r w:rsidR="0087741F">
          <w:rPr>
            <w:rStyle w:val="CommentReference"/>
          </w:rPr>
          <w:commentReference w:id="61"/>
        </w:r>
      </w:ins>
    </w:p>
    <w:p w14:paraId="4E36C864" w14:textId="6A57F17C" w:rsidR="000327CF" w:rsidRDefault="00907C8C" w:rsidP="00533CA0">
      <w:pPr>
        <w:jc w:val="both"/>
      </w:pPr>
      <w:del w:id="63" w:author="Li, Max Hongming" w:date="2018-01-29T21:19:00Z">
        <w:r w:rsidRPr="008E2375" w:rsidDel="00ED1F84">
          <w:delText>In the long term basis, the</w:delText>
        </w:r>
      </w:del>
      <w:ins w:id="64" w:author="Li, Max Hongming" w:date="2018-01-29T21:19:00Z">
        <w:r w:rsidR="00ED1F84">
          <w:t>The</w:t>
        </w:r>
      </w:ins>
      <w:r w:rsidRPr="008E2375">
        <w:t xml:space="preserve"> knowledge base memory size will require some sort of compression, due to its physical</w:t>
      </w:r>
      <w:ins w:id="65" w:author="Li, Max Hongming" w:date="2018-01-29T21:09:00Z">
        <w:r w:rsidR="00AF585D">
          <w:t>ly</w:t>
        </w:r>
      </w:ins>
      <w:r w:rsidRPr="008E2375">
        <w:t xml:space="preserve"> limited size.</w:t>
      </w:r>
      <w:ins w:id="66" w:author="Li, Max Hongming" w:date="2018-01-29T21:09:00Z">
        <w:r w:rsidR="00AF585D">
          <w:t xml:space="preserve"> </w:t>
        </w:r>
      </w:ins>
      <w:ins w:id="67" w:author="Li, Max Hongming" w:date="2018-01-29T21:21:00Z">
        <w:r w:rsidR="00ED1F84">
          <w:t>The team will investigate</w:t>
        </w:r>
      </w:ins>
      <w:ins w:id="68" w:author="Li, Max Hongming" w:date="2018-01-29T21:27:00Z">
        <w:r w:rsidR="004E363C">
          <w:t xml:space="preserve"> </w:t>
        </w:r>
      </w:ins>
      <w:ins w:id="69" w:author="Li, Max Hongming" w:date="2018-01-29T21:29:00Z">
        <w:r w:rsidR="004E363C">
          <w:t>online</w:t>
        </w:r>
      </w:ins>
      <w:ins w:id="70" w:author="Li, Max Hongming" w:date="2018-01-29T22:01:00Z">
        <w:r w:rsidR="004905A1">
          <w:t xml:space="preserve"> and incremental</w:t>
        </w:r>
      </w:ins>
      <w:ins w:id="71" w:author="Li, Max Hongming" w:date="2018-01-29T21:29:00Z">
        <w:r w:rsidR="004E363C">
          <w:t xml:space="preserve"> </w:t>
        </w:r>
      </w:ins>
      <w:ins w:id="72" w:author="Li, Max Hongming" w:date="2018-01-29T21:27:00Z">
        <w:r w:rsidR="004E363C">
          <w:t xml:space="preserve">machine learning techniques that </w:t>
        </w:r>
      </w:ins>
      <w:ins w:id="73" w:author="Li, Max Hongming" w:date="2018-01-29T21:29:00Z">
        <w:r w:rsidR="004E363C">
          <w:t>use an implicit representation of the knowledge base</w:t>
        </w:r>
      </w:ins>
      <w:ins w:id="74" w:author="Li, Max Hongming" w:date="2018-01-29T21:35:00Z">
        <w:r w:rsidR="004E363C">
          <w:t xml:space="preserve">, allowing for </w:t>
        </w:r>
      </w:ins>
      <w:ins w:id="75" w:author="Li, Max Hongming" w:date="2018-01-29T21:36:00Z">
        <w:r w:rsidR="004E363C">
          <w:t xml:space="preserve">a fixed </w:t>
        </w:r>
      </w:ins>
      <w:ins w:id="76" w:author="Li, Max Hongming" w:date="2018-01-29T21:37:00Z">
        <w:r w:rsidR="00176D98">
          <w:t xml:space="preserve">memory size without </w:t>
        </w:r>
      </w:ins>
      <w:ins w:id="77" w:author="Li, Max Hongming" w:date="2018-01-29T21:38:00Z">
        <w:r w:rsidR="00176D98">
          <w:t>forgetting previous knowledge.</w:t>
        </w:r>
      </w:ins>
      <w:ins w:id="78" w:author="Li, Max Hongming" w:date="2018-01-29T21:30:00Z">
        <w:r w:rsidR="004E363C">
          <w:t xml:space="preserve"> </w:t>
        </w:r>
      </w:ins>
      <w:ins w:id="79" w:author="Li, Max Hongming" w:date="2018-01-29T21:41:00Z">
        <w:r w:rsidR="00176D98">
          <w:t xml:space="preserve">This has the added benefit of providing more flexibility within nonstationary environments. </w:t>
        </w:r>
      </w:ins>
      <w:ins w:id="80" w:author="Li, Max Hongming" w:date="2018-01-29T21:47:00Z">
        <w:r w:rsidR="00176D98">
          <w:t xml:space="preserve">Techniques </w:t>
        </w:r>
      </w:ins>
      <w:ins w:id="81" w:author="Li, Max Hongming" w:date="2018-01-29T21:48:00Z">
        <w:r w:rsidR="00107975">
          <w:t xml:space="preserve">will be compared to </w:t>
        </w:r>
      </w:ins>
      <w:ins w:id="82" w:author="Li, Max Hongming" w:date="2018-01-29T21:51:00Z">
        <w:r w:rsidR="00107975">
          <w:t>a more standard moving window</w:t>
        </w:r>
      </w:ins>
      <w:ins w:id="83" w:author="Li, Max Hongming" w:date="2018-01-29T22:15:00Z">
        <w:r w:rsidR="0087741F">
          <w:t>-</w:t>
        </w:r>
      </w:ins>
      <w:ins w:id="84" w:author="Li, Max Hongming" w:date="2018-01-29T22:01:00Z">
        <w:r w:rsidR="004905A1">
          <w:t>based method</w:t>
        </w:r>
      </w:ins>
      <w:ins w:id="85" w:author="Li, Max Hongming" w:date="2018-01-29T22:15:00Z">
        <w:r w:rsidR="0087741F">
          <w:t xml:space="preserve"> </w:t>
        </w:r>
      </w:ins>
      <w:ins w:id="86" w:author="Li, Max Hongming" w:date="2018-01-29T22:16:00Z">
        <w:r w:rsidR="0087741F">
          <w:t xml:space="preserve">by </w:t>
        </w:r>
      </w:ins>
      <w:ins w:id="87" w:author="Li, Max Hongming" w:date="2018-01-29T22:15:00Z">
        <w:r w:rsidR="0087741F">
          <w:t xml:space="preserve">looking at improvements in execution time and </w:t>
        </w:r>
      </w:ins>
      <w:ins w:id="88" w:author="Li, Max Hongming" w:date="2018-01-29T22:17:00Z">
        <w:r w:rsidR="0087741F">
          <w:t>prediction errors</w:t>
        </w:r>
      </w:ins>
      <w:ins w:id="89" w:author="Li, Max Hongming" w:date="2018-01-29T22:15:00Z">
        <w:r w:rsidR="0087741F">
          <w:t>.</w:t>
        </w:r>
      </w:ins>
      <w:ins w:id="90" w:author="Li, Max Hongming" w:date="2018-01-29T22:17:00Z">
        <w:r w:rsidR="0087741F">
          <w:t xml:space="preserve"> T</w:t>
        </w:r>
      </w:ins>
      <w:ins w:id="91" w:author="Li, Max Hongming" w:date="2018-01-29T22:00:00Z">
        <w:r w:rsidR="004905A1">
          <w:t xml:space="preserve">echniques that </w:t>
        </w:r>
      </w:ins>
      <w:ins w:id="92" w:author="Li, Max Hongming" w:date="2018-01-29T22:17:00Z">
        <w:r w:rsidR="0087741F">
          <w:t>are an improvement on the window-based method in simulation will be</w:t>
        </w:r>
      </w:ins>
      <w:ins w:id="93" w:author="Li, Max Hongming" w:date="2018-01-29T22:00:00Z">
        <w:r w:rsidR="004905A1">
          <w:t xml:space="preserve"> tested </w:t>
        </w:r>
      </w:ins>
      <w:ins w:id="94" w:author="Li, Max Hongming" w:date="2018-01-29T22:02:00Z">
        <w:r w:rsidR="004905A1">
          <w:t>on-orbit.</w:t>
        </w:r>
      </w:ins>
      <w:ins w:id="95" w:author="Li, Max Hongming" w:date="2018-01-29T22:01:00Z">
        <w:r w:rsidR="004905A1">
          <w:t xml:space="preserve"> </w:t>
        </w:r>
      </w:ins>
      <w:ins w:id="96" w:author="Li, Max Hongming" w:date="2018-01-29T22:00:00Z">
        <w:r w:rsidR="004905A1">
          <w:t xml:space="preserve"> </w:t>
        </w:r>
      </w:ins>
      <w:ins w:id="97" w:author="Li, Max Hongming" w:date="2018-01-29T21:46:00Z">
        <w:r w:rsidR="00176D98">
          <w:t xml:space="preserve"> </w:t>
        </w:r>
      </w:ins>
      <w:ins w:id="98" w:author="Li, Max Hongming" w:date="2018-01-29T21:21:00Z">
        <w:r w:rsidR="00ED1F84">
          <w:t xml:space="preserve"> </w:t>
        </w:r>
      </w:ins>
      <w:r w:rsidR="00555F2A" w:rsidRPr="008E2375">
        <w:t xml:space="preserve"> </w:t>
      </w:r>
      <w:del w:id="99" w:author="Li, Max Hongming" w:date="2018-01-29T21:57:00Z">
        <w:r w:rsidR="00555F2A" w:rsidRPr="008E2375" w:rsidDel="00107975">
          <w:delText xml:space="preserve">This is still under investigation by the research team involved in this project and will have further operational details when its algorithm architecture design </w:delText>
        </w:r>
        <w:r w:rsidR="004A30EF" w:rsidRPr="008E2375" w:rsidDel="00107975">
          <w:delText>concludes</w:delText>
        </w:r>
        <w:r w:rsidR="00555F2A" w:rsidRPr="008E2375" w:rsidDel="00107975">
          <w:delText>.</w:delText>
        </w:r>
      </w:del>
    </w:p>
    <w:p w14:paraId="45C4CFF3" w14:textId="0C31C3CB" w:rsidR="00FA44D5" w:rsidRDefault="00FA44D5" w:rsidP="00533CA0">
      <w:pPr>
        <w:jc w:val="both"/>
        <w:sectPr w:rsidR="00FA44D5" w:rsidSect="00FE725D">
          <w:pgSz w:w="12240" w:h="15840"/>
          <w:pgMar w:top="1440" w:right="1440" w:bottom="1440" w:left="1440" w:header="720" w:footer="720" w:gutter="0"/>
          <w:cols w:space="720"/>
          <w:docGrid w:linePitch="360"/>
        </w:sectPr>
      </w:pPr>
    </w:p>
    <w:p w14:paraId="520F4412" w14:textId="161C12A1" w:rsidR="00FA44D5" w:rsidRDefault="00FA44D5" w:rsidP="00533CA0">
      <w:pPr>
        <w:jc w:val="both"/>
      </w:pPr>
      <w:r w:rsidRPr="00FA44D5">
        <w:rPr>
          <w:noProof/>
        </w:rPr>
        <w:lastRenderedPageBreak/>
        <w:drawing>
          <wp:inline distT="0" distB="0" distL="0" distR="0" wp14:anchorId="1BCB83AC" wp14:editId="20180585">
            <wp:extent cx="8537880" cy="3848431"/>
            <wp:effectExtent l="0" t="0" r="0"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547485" cy="3852760"/>
                    </a:xfrm>
                    <a:prstGeom prst="rect">
                      <a:avLst/>
                    </a:prstGeom>
                  </pic:spPr>
                </pic:pic>
              </a:graphicData>
            </a:graphic>
          </wp:inline>
        </w:drawing>
      </w:r>
    </w:p>
    <w:p w14:paraId="4E037A83" w14:textId="03194AD3" w:rsidR="00FA44D5" w:rsidRDefault="00FA44D5" w:rsidP="00533CA0">
      <w:pPr>
        <w:jc w:val="both"/>
      </w:pPr>
    </w:p>
    <w:p w14:paraId="7C58248A" w14:textId="44C578DF" w:rsidR="00FA44D5" w:rsidRDefault="002656F3" w:rsidP="002656F3">
      <w:pPr>
        <w:pStyle w:val="Caption"/>
        <w:sectPr w:rsidR="00FA44D5" w:rsidSect="00FA44D5">
          <w:pgSz w:w="15840" w:h="12240" w:orient="landscape"/>
          <w:pgMar w:top="1440" w:right="1440" w:bottom="1440" w:left="1440" w:header="720" w:footer="720" w:gutter="0"/>
          <w:cols w:space="720"/>
          <w:docGrid w:linePitch="360"/>
        </w:sectPr>
      </w:pPr>
      <w:bookmarkStart w:id="100" w:name="_Ref468978885"/>
      <w:bookmarkStart w:id="101" w:name="_Toc472531449"/>
      <w:r w:rsidRPr="008E2375">
        <w:t xml:space="preserve">Figure </w:t>
      </w:r>
      <w:fldSimple w:instr=" SEQ Figure \* ARABIC ">
        <w:r w:rsidR="00743B0B">
          <w:rPr>
            <w:noProof/>
          </w:rPr>
          <w:t>14</w:t>
        </w:r>
      </w:fldSimple>
      <w:bookmarkEnd w:id="100"/>
      <w:r w:rsidRPr="008E2375">
        <w:t xml:space="preserve"> -Proposed cognitive radio engine </w:t>
      </w:r>
      <w:r w:rsidRPr="008E2375">
        <w:rPr>
          <w:noProof/>
        </w:rPr>
        <w:t>architecture for proof-of-concept satellite communications. Channel state identification enables knowledge to be management after being acquired through a learning engine.</w:t>
      </w:r>
      <w:bookmarkEnd w:id="101"/>
    </w:p>
    <w:p w14:paraId="3A445F9E" w14:textId="23FD7175" w:rsidR="00066486" w:rsidRDefault="0040333C" w:rsidP="0040333C">
      <w:pPr>
        <w:pStyle w:val="Heading1"/>
      </w:pPr>
      <w:bookmarkStart w:id="102" w:name="_Toc472531380"/>
      <w:r>
        <w:lastRenderedPageBreak/>
        <w:t>Experiment on-orbit execution description</w:t>
      </w:r>
      <w:bookmarkEnd w:id="102"/>
    </w:p>
    <w:p w14:paraId="769CCC1E" w14:textId="1DFF3E63" w:rsidR="0040333C" w:rsidRDefault="0040333C" w:rsidP="0040333C">
      <w:pPr>
        <w:pStyle w:val="Heading2"/>
      </w:pPr>
      <w:bookmarkStart w:id="103" w:name="_Toc472531381"/>
      <w:r>
        <w:t>Experiment Data Flow</w:t>
      </w:r>
      <w:bookmarkEnd w:id="103"/>
    </w:p>
    <w:p w14:paraId="09E47F95" w14:textId="77777777" w:rsidR="0040333C" w:rsidRDefault="0040333C" w:rsidP="0040333C"/>
    <w:p w14:paraId="56F43D8F" w14:textId="53AB0BE9" w:rsidR="00C7054B" w:rsidRDefault="00C7054B" w:rsidP="006912AC">
      <w:pPr>
        <w:jc w:val="both"/>
      </w:pPr>
      <w:r>
        <w:t>For this experiment we expect to use both primary and experimental data paths</w:t>
      </w:r>
      <w:r w:rsidR="007461E3">
        <w:t xml:space="preserve"> as shown in </w:t>
      </w:r>
      <w:r w:rsidR="00BD5425">
        <w:fldChar w:fldCharType="begin"/>
      </w:r>
      <w:r w:rsidR="00BD5425">
        <w:instrText xml:space="preserve"> REF _Ref469045462 \h </w:instrText>
      </w:r>
      <w:r w:rsidR="00BD5425">
        <w:fldChar w:fldCharType="separate"/>
      </w:r>
      <w:r w:rsidR="00743B0B">
        <w:t xml:space="preserve">Figure </w:t>
      </w:r>
      <w:r w:rsidR="00743B0B">
        <w:rPr>
          <w:noProof/>
        </w:rPr>
        <w:t>15</w:t>
      </w:r>
      <w:r w:rsidR="00BD5425">
        <w:fldChar w:fldCharType="end"/>
      </w:r>
      <w:r w:rsidRPr="00A138CE">
        <w:t>.</w:t>
      </w:r>
      <w:r>
        <w:t xml:space="preserve"> The primary path will be used </w:t>
      </w:r>
      <w:r w:rsidR="006912AC">
        <w:t>to send</w:t>
      </w:r>
      <w:r>
        <w:t xml:space="preserve"> the </w:t>
      </w:r>
      <w:r w:rsidR="00137498">
        <w:t>FPGA images for the radios containing the implementation of the pro</w:t>
      </w:r>
      <w:r w:rsidR="006912AC">
        <w:t>posed intelligent MAC protocol and to receive telemetry information of the flight system, such as transmitted and received power levels and the radio parameters being used during the experiment.</w:t>
      </w:r>
    </w:p>
    <w:p w14:paraId="75EEB910" w14:textId="6DE7359D" w:rsidR="00A35250" w:rsidRDefault="006912AC" w:rsidP="00A35250">
      <w:pPr>
        <w:jc w:val="both"/>
      </w:pPr>
      <w:r>
        <w:t>The experimental path will be used to transmit data. The performance of the experimental path will be evaluated in terms of the efficiency of the adaptation protocol using the metrics mentioned above. Depending on the antenna and frequency band being used</w:t>
      </w:r>
      <w:r w:rsidR="00936CCF">
        <w:t>,</w:t>
      </w:r>
      <w:r>
        <w:t xml:space="preserve"> a different experiment path might be used</w:t>
      </w:r>
      <w:r w:rsidR="00A35250">
        <w:t>. Considering NASA’s Near Earth and Space network topologies, the experiment is divided into two experimental path scenarios</w:t>
      </w:r>
      <w:r w:rsidR="00BD5425">
        <w:t>,</w:t>
      </w:r>
      <w:r w:rsidR="00A35250">
        <w:t xml:space="preserve"> shown </w:t>
      </w:r>
      <w:r w:rsidR="00936CCF">
        <w:t>in</w:t>
      </w:r>
      <w:r w:rsidR="00A35250">
        <w:t xml:space="preserve"> </w:t>
      </w:r>
      <w:r w:rsidR="00BD5425">
        <w:fldChar w:fldCharType="begin"/>
      </w:r>
      <w:r w:rsidR="00BD5425">
        <w:instrText xml:space="preserve"> REF _Ref469044802 \h </w:instrText>
      </w:r>
      <w:r w:rsidR="00BD5425">
        <w:fldChar w:fldCharType="separate"/>
      </w:r>
      <w:r w:rsidR="00743B0B" w:rsidRPr="00D41637">
        <w:rPr>
          <w:szCs w:val="28"/>
        </w:rPr>
        <w:t xml:space="preserve">Figure </w:t>
      </w:r>
      <w:r w:rsidR="00743B0B">
        <w:rPr>
          <w:noProof/>
          <w:szCs w:val="28"/>
        </w:rPr>
        <w:t>1</w:t>
      </w:r>
      <w:r w:rsidR="00BD5425">
        <w:fldChar w:fldCharType="end"/>
      </w:r>
      <w:r w:rsidR="00A35250" w:rsidRPr="00A138CE">
        <w:t>.</w:t>
      </w:r>
      <w:r w:rsidR="00A35250">
        <w:t xml:space="preserve"> The first one considers </w:t>
      </w:r>
      <w:r w:rsidR="00936CCF">
        <w:t xml:space="preserve">the </w:t>
      </w:r>
      <w:r w:rsidR="00CA5FB4">
        <w:t>GRC</w:t>
      </w:r>
      <w:r w:rsidR="00A35250">
        <w:t xml:space="preserve"> ground station as the fixed node, thus communication is achieved by a direct ground</w:t>
      </w:r>
      <w:r w:rsidR="00936CCF">
        <w:t>-</w:t>
      </w:r>
      <w:r w:rsidR="00A35250">
        <w:t>to</w:t>
      </w:r>
      <w:r w:rsidR="00936CCF">
        <w:t>-</w:t>
      </w:r>
      <w:r w:rsidR="00A35250">
        <w:t xml:space="preserve">space link. The second scenario considers the TDRS satellite as the fixed node and the link of interest is between TDRS and </w:t>
      </w:r>
      <w:proofErr w:type="spellStart"/>
      <w:r w:rsidR="00A35250">
        <w:t>ScaN</w:t>
      </w:r>
      <w:proofErr w:type="spellEnd"/>
      <w:r w:rsidR="00A35250">
        <w:t xml:space="preserve"> Testbed.</w:t>
      </w:r>
    </w:p>
    <w:p w14:paraId="42E390B5" w14:textId="554A5B52" w:rsidR="006948EB" w:rsidRDefault="005C17B5" w:rsidP="00A35250">
      <w:pPr>
        <w:jc w:val="both"/>
      </w:pPr>
      <w:r>
        <w:t>The proposed algorithm is expected to be tested on three different experiments</w:t>
      </w:r>
      <w:r w:rsidR="004C171D">
        <w:t xml:space="preserve"> as follows:</w:t>
      </w:r>
    </w:p>
    <w:p w14:paraId="16B0FB7F" w14:textId="77777777" w:rsidR="00A35250" w:rsidRDefault="00A35250" w:rsidP="00A35250">
      <w:pPr>
        <w:pStyle w:val="ListParagraph"/>
        <w:numPr>
          <w:ilvl w:val="0"/>
          <w:numId w:val="14"/>
        </w:numPr>
      </w:pPr>
      <w:r>
        <w:t>S-band/JPL SDR:</w:t>
      </w:r>
    </w:p>
    <w:p w14:paraId="1EACF3FB" w14:textId="5AB11318" w:rsidR="00A35250" w:rsidRDefault="006948EB" w:rsidP="00A35250">
      <w:pPr>
        <w:pStyle w:val="ListParagraph"/>
        <w:numPr>
          <w:ilvl w:val="1"/>
          <w:numId w:val="14"/>
        </w:numPr>
      </w:pPr>
      <w:r>
        <w:t xml:space="preserve">Two experiments may leverage the </w:t>
      </w:r>
      <w:proofErr w:type="spellStart"/>
      <w:r>
        <w:t>SCaN</w:t>
      </w:r>
      <w:proofErr w:type="spellEnd"/>
      <w:r>
        <w:t xml:space="preserve"> Testbed’s by using JPL SDR radio through the</w:t>
      </w:r>
      <w:r w:rsidR="00A35250">
        <w:t xml:space="preserve"> </w:t>
      </w:r>
      <w:proofErr w:type="gramStart"/>
      <w:r w:rsidR="00A35250">
        <w:t>Near Earth</w:t>
      </w:r>
      <w:proofErr w:type="gramEnd"/>
      <w:r w:rsidR="00A35250">
        <w:t xml:space="preserve"> Network between </w:t>
      </w:r>
      <w:r w:rsidR="00CA5FB4">
        <w:t>GRC</w:t>
      </w:r>
      <w:r w:rsidR="00A35250">
        <w:t xml:space="preserve"> </w:t>
      </w:r>
      <w:r>
        <w:t xml:space="preserve">GS </w:t>
      </w:r>
      <w:r w:rsidR="00A35250">
        <w:t xml:space="preserve">and the ISS through </w:t>
      </w:r>
      <w:r>
        <w:t>the testbed’s</w:t>
      </w:r>
      <w:r w:rsidR="00A35250">
        <w:t xml:space="preserve"> S-band GN-LGA antenna.</w:t>
      </w:r>
    </w:p>
    <w:p w14:paraId="762E7C62" w14:textId="77777777" w:rsidR="006948EB" w:rsidRPr="00D41637" w:rsidRDefault="006948EB" w:rsidP="00A35250">
      <w:pPr>
        <w:pStyle w:val="ListParagraph"/>
        <w:numPr>
          <w:ilvl w:val="0"/>
          <w:numId w:val="14"/>
        </w:numPr>
        <w:rPr>
          <w:strike/>
        </w:rPr>
      </w:pPr>
      <w:r w:rsidRPr="00D41637">
        <w:t>Ku-band/TDRS</w:t>
      </w:r>
    </w:p>
    <w:p w14:paraId="6DF67197" w14:textId="4DD2704F" w:rsidR="006948EB" w:rsidRPr="00D41637" w:rsidRDefault="006948EB" w:rsidP="006948EB">
      <w:pPr>
        <w:pStyle w:val="ListParagraph"/>
        <w:numPr>
          <w:ilvl w:val="1"/>
          <w:numId w:val="14"/>
        </w:numPr>
      </w:pPr>
      <w:r w:rsidRPr="00D41637">
        <w:t>Uses Space Network comprised of one NASA TDRS satellite to communicate between White Sands and Glenn Research Center ground stations</w:t>
      </w:r>
      <w:r w:rsidR="00D41637">
        <w:t>.</w:t>
      </w:r>
    </w:p>
    <w:p w14:paraId="7DCE11A0" w14:textId="3B9ECC8E" w:rsidR="00DB5886" w:rsidRDefault="00A35250" w:rsidP="00A35250">
      <w:pPr>
        <w:jc w:val="both"/>
      </w:pPr>
      <w:r>
        <w:t>For the experiment links going through a TDRS satellite</w:t>
      </w:r>
      <w:r w:rsidR="00DB5886">
        <w:t xml:space="preserve"> (scenarios 2 and 3)</w:t>
      </w:r>
      <w:r>
        <w:t xml:space="preserve">, the </w:t>
      </w:r>
      <w:r w:rsidR="00DB5886">
        <w:t>adaptation will be done considering the current worst performance of the two hops for each forward and retu</w:t>
      </w:r>
      <w:r w:rsidR="001D0935">
        <w:t xml:space="preserve">rn links. The hop between the </w:t>
      </w:r>
      <w:proofErr w:type="spellStart"/>
      <w:r w:rsidR="001D0935">
        <w:t>SC</w:t>
      </w:r>
      <w:r w:rsidR="00DB5886">
        <w:t>aN</w:t>
      </w:r>
      <w:proofErr w:type="spellEnd"/>
      <w:r w:rsidR="00DB5886">
        <w:t xml:space="preserve"> Testbed and the TDRS satellite is </w:t>
      </w:r>
      <w:r w:rsidR="003F72E0">
        <w:t xml:space="preserve">expected to be </w:t>
      </w:r>
      <w:r w:rsidR="00DB5886">
        <w:t>more susceptible to ionospheric scintillation</w:t>
      </w:r>
      <w:r w:rsidR="003F72E0">
        <w:t xml:space="preserve">, especially at very low elevation angles for the </w:t>
      </w:r>
      <w:proofErr w:type="spellStart"/>
      <w:r w:rsidR="003F72E0">
        <w:t>ScaN</w:t>
      </w:r>
      <w:proofErr w:type="spellEnd"/>
      <w:r w:rsidR="003F72E0">
        <w:t xml:space="preserve"> Testbed antenna. The ionospheric scintillation is also expected to be more intense for the LOS crossing a </w:t>
      </w:r>
      <w:r w:rsidR="001D0935" w:rsidRPr="008E2375">
        <w:t>non-uniform</w:t>
      </w:r>
      <w:r w:rsidR="001D0935">
        <w:t xml:space="preserve"> </w:t>
      </w:r>
      <w:r w:rsidR="003F72E0">
        <w:t>ionospheric region ranging from ±40˚ latitude and between 20:00 p.m. and 12:00 a.m. local time as longitude limits</w:t>
      </w:r>
      <w:r w:rsidR="00152352">
        <w:t xml:space="preserve"> </w:t>
      </w:r>
      <w:sdt>
        <w:sdtPr>
          <w:id w:val="1876266810"/>
          <w:citation/>
        </w:sdtPr>
        <w:sdtContent>
          <w:r w:rsidR="00152352">
            <w:fldChar w:fldCharType="begin"/>
          </w:r>
          <w:r w:rsidR="00152352">
            <w:instrText xml:space="preserve"> CITATION Hub101 \l 1033 </w:instrText>
          </w:r>
          <w:r w:rsidR="00152352">
            <w:fldChar w:fldCharType="separate"/>
          </w:r>
          <w:r w:rsidR="009D0215" w:rsidRPr="009D0215">
            <w:rPr>
              <w:noProof/>
            </w:rPr>
            <w:t>[16]</w:t>
          </w:r>
          <w:r w:rsidR="00152352">
            <w:fldChar w:fldCharType="end"/>
          </w:r>
        </w:sdtContent>
      </w:sdt>
      <w:r w:rsidR="003F72E0">
        <w:t>. T</w:t>
      </w:r>
      <w:r w:rsidR="00DB5886">
        <w:t>he hop between the TDRS satellite and the ground station</w:t>
      </w:r>
      <w:r w:rsidR="003F72E0">
        <w:t>,</w:t>
      </w:r>
      <w:r w:rsidR="00DB5886">
        <w:t xml:space="preserve"> is </w:t>
      </w:r>
      <w:r w:rsidR="003F72E0">
        <w:t xml:space="preserve">expected to be </w:t>
      </w:r>
      <w:r w:rsidR="00DB5886">
        <w:t>more susceptible to rain fading</w:t>
      </w:r>
      <w:r w:rsidR="005948ED">
        <w:t xml:space="preserve"> </w:t>
      </w:r>
      <w:r w:rsidR="005948ED" w:rsidRPr="008E2375">
        <w:t xml:space="preserve">due to the </w:t>
      </w:r>
      <w:r w:rsidR="001D0935" w:rsidRPr="008E2375">
        <w:t xml:space="preserve">usage of </w:t>
      </w:r>
      <w:r w:rsidR="005948ED" w:rsidRPr="008E2375">
        <w:t>Ku-band</w:t>
      </w:r>
      <w:r w:rsidR="00DB5886" w:rsidRPr="008E2375">
        <w:t>.</w:t>
      </w:r>
      <w:r w:rsidR="00DB5886">
        <w:t xml:space="preserve"> Also, </w:t>
      </w:r>
      <w:r w:rsidR="003F72E0">
        <w:t>these two scenarios involve a round-trip dela</w:t>
      </w:r>
      <w:r w:rsidR="005948ED">
        <w:t xml:space="preserve">y of 0.5 seconds approximately due to the relative distance of the TDRS satellite and the </w:t>
      </w:r>
      <w:proofErr w:type="spellStart"/>
      <w:r w:rsidR="005948ED">
        <w:t>ScaN</w:t>
      </w:r>
      <w:proofErr w:type="spellEnd"/>
      <w:r w:rsidR="005948ED">
        <w:t xml:space="preserve"> Testbed and ground station</w:t>
      </w:r>
      <w:r w:rsidR="001D0935" w:rsidRPr="008E2375">
        <w:t>, that might increase by the amount of varying network traffic and radio parameter adaptations</w:t>
      </w:r>
      <w:r w:rsidR="005948ED" w:rsidRPr="008E2375">
        <w:t>.</w:t>
      </w:r>
    </w:p>
    <w:p w14:paraId="35119580" w14:textId="77777777" w:rsidR="005C17B5" w:rsidRDefault="005C17B5" w:rsidP="00A35250">
      <w:pPr>
        <w:jc w:val="both"/>
        <w:rPr>
          <w:highlight w:val="yellow"/>
        </w:rPr>
      </w:pPr>
    </w:p>
    <w:p w14:paraId="561A2945" w14:textId="7AEF1DA6" w:rsidR="00512EEE" w:rsidRDefault="00512EEE" w:rsidP="00A35250">
      <w:pPr>
        <w:jc w:val="both"/>
      </w:pPr>
      <w:r w:rsidRPr="00145572">
        <w:t xml:space="preserve">Due to technical limitations, experiments on scenarios 2 and 3 are not expected to be tested on-orbit. Instead, scenario 4 is expected to be tested in-order to allow the experiment to occur at a different frequency band. Also, scenario 1 is expected to </w:t>
      </w:r>
      <w:r w:rsidR="009A06AC" w:rsidRPr="00145572">
        <w:t>allow</w:t>
      </w:r>
      <w:r w:rsidRPr="00145572">
        <w:t xml:space="preserve"> on-orbit </w:t>
      </w:r>
      <w:r w:rsidR="009A06AC" w:rsidRPr="00145572">
        <w:t xml:space="preserve">testing of adaptation on the return link </w:t>
      </w:r>
      <w:r w:rsidRPr="00145572">
        <w:t>in both closed- and open-loop, as illustrated by Figures 3 and 4, respectively.</w:t>
      </w:r>
    </w:p>
    <w:p w14:paraId="42516649" w14:textId="77777777" w:rsidR="004C171D" w:rsidRDefault="004C171D" w:rsidP="00A35250">
      <w:pPr>
        <w:jc w:val="both"/>
      </w:pPr>
    </w:p>
    <w:p w14:paraId="00494A2A" w14:textId="48332A7D" w:rsidR="0040333C" w:rsidRDefault="007461E3" w:rsidP="0040333C">
      <w:r>
        <w:rPr>
          <w:noProof/>
        </w:rPr>
        <w:drawing>
          <wp:inline distT="0" distB="0" distL="0" distR="0" wp14:anchorId="569C13B1" wp14:editId="31F41BC2">
            <wp:extent cx="5899405" cy="4051158"/>
            <wp:effectExtent l="0" t="0" r="635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899405" cy="4051158"/>
                    </a:xfrm>
                    <a:prstGeom prst="rect">
                      <a:avLst/>
                    </a:prstGeom>
                    <a:noFill/>
                    <a:ln>
                      <a:noFill/>
                    </a:ln>
                  </pic:spPr>
                </pic:pic>
              </a:graphicData>
            </a:graphic>
          </wp:inline>
        </w:drawing>
      </w:r>
    </w:p>
    <w:p w14:paraId="24E172BF" w14:textId="226A9B2C" w:rsidR="00C7054B" w:rsidRDefault="00A138CE" w:rsidP="00A138CE">
      <w:pPr>
        <w:pStyle w:val="Caption"/>
      </w:pPr>
      <w:bookmarkStart w:id="104" w:name="_Ref469045462"/>
      <w:bookmarkStart w:id="105" w:name="_Toc472531450"/>
      <w:r>
        <w:t xml:space="preserve">Figure </w:t>
      </w:r>
      <w:fldSimple w:instr=" SEQ Figure \* ARABIC ">
        <w:r w:rsidR="00743B0B">
          <w:rPr>
            <w:noProof/>
          </w:rPr>
          <w:t>15</w:t>
        </w:r>
      </w:fldSimple>
      <w:bookmarkEnd w:id="104"/>
      <w:r w:rsidR="000009EA">
        <w:rPr>
          <w:noProof/>
        </w:rPr>
        <w:t xml:space="preserve"> </w:t>
      </w:r>
      <w:r>
        <w:t>-</w:t>
      </w:r>
      <w:r w:rsidR="000009EA">
        <w:t xml:space="preserve"> </w:t>
      </w:r>
      <w:r w:rsidRPr="00E11DE4">
        <w:t xml:space="preserve">Primary and experimental data paths expected to be used by the Intelligent MAC protocol experiment. Commands are sent exclusively by the primary path to turn the protocol on and off. It is expected its functionality </w:t>
      </w:r>
      <w:r w:rsidR="005B7206">
        <w:t>will</w:t>
      </w:r>
      <w:r w:rsidRPr="00E11DE4">
        <w:t xml:space="preserve"> be completely autonomous.</w:t>
      </w:r>
      <w:bookmarkEnd w:id="105"/>
    </w:p>
    <w:p w14:paraId="18FF0863" w14:textId="1FDA4A6B" w:rsidR="0040333C" w:rsidRDefault="0040333C" w:rsidP="0040333C">
      <w:pPr>
        <w:pStyle w:val="Heading2"/>
      </w:pPr>
      <w:bookmarkStart w:id="106" w:name="_Toc472531382"/>
      <w:r>
        <w:t>Experiment Operational Scenario</w:t>
      </w:r>
      <w:bookmarkEnd w:id="106"/>
    </w:p>
    <w:p w14:paraId="36D908F2" w14:textId="77777777" w:rsidR="00ED7365" w:rsidRDefault="00ED7365" w:rsidP="0040333C"/>
    <w:p w14:paraId="7DB7BE63" w14:textId="37C2359D" w:rsidR="00C0094F" w:rsidRDefault="00A35250" w:rsidP="00DA5E72">
      <w:pPr>
        <w:jc w:val="both"/>
      </w:pPr>
      <w:r>
        <w:t>In this subsection we assume that the radios are powered, initialized with the FPGA image files already loaded on the radios</w:t>
      </w:r>
      <w:r w:rsidR="005B7206">
        <w:t>,</w:t>
      </w:r>
      <w:r>
        <w:t xml:space="preserve"> and ready to transmit and receive.</w:t>
      </w:r>
      <w:r w:rsidR="00AD7633">
        <w:t xml:space="preserve"> </w:t>
      </w:r>
    </w:p>
    <w:p w14:paraId="7DC1B591" w14:textId="05021068" w:rsidR="00D04F5E" w:rsidRDefault="00C0094F" w:rsidP="00DA5E72">
      <w:pPr>
        <w:jc w:val="both"/>
      </w:pPr>
      <w:proofErr w:type="gramStart"/>
      <w:r>
        <w:t>In order to</w:t>
      </w:r>
      <w:proofErr w:type="gramEnd"/>
      <w:r>
        <w:t xml:space="preserve"> assess the improvement of the proposed protocol</w:t>
      </w:r>
      <w:r w:rsidR="00DE4A70">
        <w:t>,</w:t>
      </w:r>
      <w:r>
        <w:t xml:space="preserve"> all the experiments to be described below must be performed with the proposed adaptive protocol turned off and this is a requirement for each of the</w:t>
      </w:r>
      <w:r w:rsidR="00D04F5E">
        <w:t xml:space="preserve"> three</w:t>
      </w:r>
      <w:r>
        <w:t xml:space="preserve"> scenarios.</w:t>
      </w:r>
      <w:r w:rsidR="00150DDC">
        <w:t xml:space="preserve"> </w:t>
      </w:r>
      <w:r w:rsidR="00DE4A70">
        <w:t>To compare performances</w:t>
      </w:r>
      <w:r w:rsidR="00150DDC">
        <w:t xml:space="preserve">, it is desired that the </w:t>
      </w:r>
      <w:r w:rsidR="00D04F5E">
        <w:t>LOS geometries</w:t>
      </w:r>
      <w:r w:rsidR="00150DDC">
        <w:t xml:space="preserve"> </w:t>
      </w:r>
      <w:r w:rsidR="00D04F5E">
        <w:t>for</w:t>
      </w:r>
      <w:r w:rsidR="00150DDC">
        <w:t xml:space="preserve"> the tests with the </w:t>
      </w:r>
      <w:r w:rsidR="00D04F5E">
        <w:t>protocol</w:t>
      </w:r>
      <w:r w:rsidR="00150DDC">
        <w:t xml:space="preserve"> off and on be similar in terms of location of the ISS with respect to the other communicating node.</w:t>
      </w:r>
      <w:r>
        <w:t xml:space="preserve"> </w:t>
      </w:r>
      <w:r w:rsidR="00D04F5E">
        <w:t xml:space="preserve">As mentioned above, depending on the SDR hardware available to the ground station </w:t>
      </w:r>
      <w:r w:rsidR="00DE4A70">
        <w:t>during</w:t>
      </w:r>
      <w:r w:rsidR="00D04F5E">
        <w:t xml:space="preserve"> of the experiment run, forward and return, or just one of them will be reconfigurable.</w:t>
      </w:r>
    </w:p>
    <w:p w14:paraId="21419E0C" w14:textId="493D5F6F" w:rsidR="002E7241" w:rsidRDefault="00C0094F" w:rsidP="00DA5E72">
      <w:pPr>
        <w:jc w:val="both"/>
      </w:pPr>
      <w:r>
        <w:t>S</w:t>
      </w:r>
      <w:r w:rsidR="00AD7633">
        <w:t>ince we have three main different scenarios we describe the d</w:t>
      </w:r>
      <w:r w:rsidR="00D04F5E">
        <w:t xml:space="preserve">etails </w:t>
      </w:r>
      <w:r w:rsidR="00BD5425">
        <w:t xml:space="preserve">individually according to </w:t>
      </w:r>
      <w:r w:rsidR="00BD5425">
        <w:fldChar w:fldCharType="begin"/>
      </w:r>
      <w:r w:rsidR="00BD5425">
        <w:instrText xml:space="preserve"> REF _Ref469044802 \h </w:instrText>
      </w:r>
      <w:r w:rsidR="00BD5425">
        <w:fldChar w:fldCharType="separate"/>
      </w:r>
      <w:r w:rsidR="00743B0B" w:rsidRPr="00D41637">
        <w:rPr>
          <w:szCs w:val="28"/>
        </w:rPr>
        <w:t xml:space="preserve">Figure </w:t>
      </w:r>
      <w:r w:rsidR="00743B0B">
        <w:rPr>
          <w:noProof/>
          <w:szCs w:val="28"/>
        </w:rPr>
        <w:t>1</w:t>
      </w:r>
      <w:r w:rsidR="00BD5425">
        <w:fldChar w:fldCharType="end"/>
      </w:r>
      <w:r w:rsidR="00AD7633">
        <w:t>:</w:t>
      </w:r>
    </w:p>
    <w:p w14:paraId="481A231C" w14:textId="4C86690A" w:rsidR="00AD7633" w:rsidRDefault="00AD7633" w:rsidP="0040333C">
      <w:r w:rsidRPr="00BE3FB9">
        <w:rPr>
          <w:b/>
        </w:rPr>
        <w:t xml:space="preserve">Scenario </w:t>
      </w:r>
      <w:proofErr w:type="gramStart"/>
      <w:r w:rsidRPr="00BE3FB9">
        <w:rPr>
          <w:b/>
        </w:rPr>
        <w:t>1)</w:t>
      </w:r>
      <w:r w:rsidR="00961A4B">
        <w:rPr>
          <w:b/>
        </w:rPr>
        <w:t>*</w:t>
      </w:r>
      <w:proofErr w:type="gramEnd"/>
      <w:r>
        <w:t xml:space="preserve"> </w:t>
      </w:r>
      <w:r w:rsidR="00484315">
        <w:t xml:space="preserve">GRC ground station </w:t>
      </w:r>
      <w:r w:rsidR="00484315">
        <w:sym w:font="Wingdings" w:char="F0DF"/>
      </w:r>
      <w:r w:rsidR="00484315">
        <w:sym w:font="Wingdings" w:char="F0E0"/>
      </w:r>
      <w:r w:rsidR="00484315">
        <w:t xml:space="preserve"> S-band </w:t>
      </w:r>
      <w:r w:rsidR="00484315">
        <w:sym w:font="Wingdings" w:char="F0DF"/>
      </w:r>
      <w:r w:rsidR="00484315">
        <w:sym w:font="Wingdings" w:char="F0E0"/>
      </w:r>
      <w:r w:rsidR="00484315">
        <w:t xml:space="preserve"> </w:t>
      </w:r>
      <w:proofErr w:type="spellStart"/>
      <w:r w:rsidR="00484315">
        <w:t>ScaN</w:t>
      </w:r>
      <w:proofErr w:type="spellEnd"/>
      <w:r w:rsidR="00484315">
        <w:t xml:space="preserve"> Testbed JPL radio</w:t>
      </w:r>
    </w:p>
    <w:p w14:paraId="5CB5374E" w14:textId="2FAAE4FA" w:rsidR="00AD7633" w:rsidRDefault="00AD7633" w:rsidP="00713E8E">
      <w:pPr>
        <w:jc w:val="both"/>
      </w:pPr>
      <w:r>
        <w:t xml:space="preserve">Using </w:t>
      </w:r>
      <w:r w:rsidR="00CA5FB4">
        <w:t>GRC</w:t>
      </w:r>
      <w:r>
        <w:t xml:space="preserve"> as the ground station, the </w:t>
      </w:r>
      <w:r w:rsidR="00BF6C28">
        <w:t xml:space="preserve">communication </w:t>
      </w:r>
      <w:r>
        <w:t xml:space="preserve">link </w:t>
      </w:r>
      <w:r w:rsidR="00BF6C28">
        <w:t xml:space="preserve">uses the </w:t>
      </w:r>
      <w:proofErr w:type="spellStart"/>
      <w:r w:rsidR="00BF6C28">
        <w:t>ScaN</w:t>
      </w:r>
      <w:proofErr w:type="spellEnd"/>
      <w:r w:rsidR="00BF6C28">
        <w:t xml:space="preserve"> Testbed</w:t>
      </w:r>
      <w:r>
        <w:t xml:space="preserve"> JPL radio and S-band GN-LGA antenna. A </w:t>
      </w:r>
      <w:r w:rsidR="00B91BFA">
        <w:t>data file will be transmitted cyclically</w:t>
      </w:r>
      <w:r w:rsidR="00457074">
        <w:t xml:space="preserve"> during the entire experiment </w:t>
      </w:r>
      <w:proofErr w:type="gramStart"/>
      <w:r w:rsidR="00457074">
        <w:t>in order to</w:t>
      </w:r>
      <w:proofErr w:type="gramEnd"/>
      <w:r w:rsidR="00457074">
        <w:t xml:space="preserve"> allow </w:t>
      </w:r>
      <w:r w:rsidR="00457074">
        <w:lastRenderedPageBreak/>
        <w:t xml:space="preserve">performance evaluation of the proposed protocol. The channel changes within each pass of the ISS over </w:t>
      </w:r>
      <w:r w:rsidR="00CA5FB4">
        <w:t>GRC</w:t>
      </w:r>
      <w:r w:rsidR="00457074">
        <w:t xml:space="preserve"> for which there is a LOS </w:t>
      </w:r>
      <w:r w:rsidR="00DE4A70">
        <w:t>to</w:t>
      </w:r>
      <w:r w:rsidR="00457074">
        <w:t xml:space="preserve"> the </w:t>
      </w:r>
      <w:proofErr w:type="spellStart"/>
      <w:r w:rsidR="00457074">
        <w:t>ScaN</w:t>
      </w:r>
      <w:proofErr w:type="spellEnd"/>
      <w:r w:rsidR="00457074">
        <w:t xml:space="preserve"> Testbed antenna being used and the ground antenna. </w:t>
      </w:r>
      <w:r w:rsidR="00713E8E">
        <w:t>Due to physical limitations and the geographical location of the ground station antennas</w:t>
      </w:r>
      <w:r w:rsidR="00DE4A70">
        <w:t>,</w:t>
      </w:r>
      <w:r w:rsidR="00713E8E">
        <w:t xml:space="preserve"> the effect of scintillation under normal conditions o</w:t>
      </w:r>
      <w:r w:rsidR="00117B28">
        <w:t>f the Sun will be small. T</w:t>
      </w:r>
      <w:r w:rsidR="00713E8E">
        <w:t xml:space="preserve">his </w:t>
      </w:r>
      <w:r w:rsidR="00117B28">
        <w:t xml:space="preserve">simple </w:t>
      </w:r>
      <w:r w:rsidR="00713E8E">
        <w:t xml:space="preserve">scenario will allow </w:t>
      </w:r>
      <w:r w:rsidR="00117B28">
        <w:t xml:space="preserve">testing </w:t>
      </w:r>
      <w:r w:rsidR="00713E8E">
        <w:t>of the AC</w:t>
      </w:r>
      <w:r w:rsidR="00117B28">
        <w:t>M feature of the protocol based</w:t>
      </w:r>
      <w:r w:rsidR="00713E8E">
        <w:t xml:space="preserve"> </w:t>
      </w:r>
      <w:r w:rsidR="00117B28">
        <w:t xml:space="preserve">mainly </w:t>
      </w:r>
      <w:r w:rsidR="00713E8E">
        <w:t xml:space="preserve">on power level changing due to range </w:t>
      </w:r>
      <w:r w:rsidR="00117B28">
        <w:t>change</w:t>
      </w:r>
      <w:r w:rsidR="00DA5E72">
        <w:t xml:space="preserve"> during the pass</w:t>
      </w:r>
      <w:r w:rsidR="00117B28">
        <w:t xml:space="preserve"> </w:t>
      </w:r>
      <w:r w:rsidR="00DA5E72">
        <w:t xml:space="preserve">of the ISS </w:t>
      </w:r>
      <w:r w:rsidR="00117B28">
        <w:t>over the ground station. Also</w:t>
      </w:r>
      <w:r w:rsidR="00DE4A70">
        <w:t>,</w:t>
      </w:r>
      <w:r w:rsidR="00117B28">
        <w:t xml:space="preserve"> it will allow </w:t>
      </w:r>
      <w:r w:rsidR="00DA5E72">
        <w:t>evaluati</w:t>
      </w:r>
      <w:r w:rsidR="00117B28">
        <w:t>on of the protocol performance in</w:t>
      </w:r>
      <w:r w:rsidR="00DA5E72">
        <w:t xml:space="preserve"> </w:t>
      </w:r>
      <w:r w:rsidR="006D191F">
        <w:t>improv</w:t>
      </w:r>
      <w:r w:rsidR="00117B28">
        <w:t>ing</w:t>
      </w:r>
      <w:r w:rsidR="006D191F">
        <w:t xml:space="preserve"> </w:t>
      </w:r>
      <w:r w:rsidR="00117B28">
        <w:t>communication at</w:t>
      </w:r>
      <w:r w:rsidR="00DA5E72">
        <w:t xml:space="preserve"> low-elevation angles.</w:t>
      </w:r>
    </w:p>
    <w:p w14:paraId="1AA4A5A8" w14:textId="77777777" w:rsidR="00BE3FB9" w:rsidRDefault="00BE3FB9" w:rsidP="00713E8E">
      <w:pPr>
        <w:jc w:val="both"/>
        <w:rPr>
          <w:b/>
        </w:rPr>
      </w:pPr>
    </w:p>
    <w:p w14:paraId="093434D0" w14:textId="623733E0" w:rsidR="00DA5E72" w:rsidRDefault="00DA5E72" w:rsidP="00713E8E">
      <w:pPr>
        <w:jc w:val="both"/>
      </w:pPr>
      <w:r w:rsidRPr="00BE3FB9">
        <w:rPr>
          <w:b/>
        </w:rPr>
        <w:t xml:space="preserve">Scenario </w:t>
      </w:r>
      <w:proofErr w:type="gramStart"/>
      <w:r w:rsidRPr="00BE3FB9">
        <w:rPr>
          <w:b/>
        </w:rPr>
        <w:t>2)</w:t>
      </w:r>
      <w:r w:rsidR="00961A4B">
        <w:rPr>
          <w:b/>
        </w:rPr>
        <w:t>*</w:t>
      </w:r>
      <w:proofErr w:type="gramEnd"/>
      <w:r w:rsidR="00961A4B">
        <w:rPr>
          <w:b/>
        </w:rPr>
        <w:t>*</w:t>
      </w:r>
      <w:r w:rsidR="00484315">
        <w:t xml:space="preserve"> </w:t>
      </w:r>
      <w:proofErr w:type="spellStart"/>
      <w:r w:rsidR="00484315">
        <w:t>ScaN</w:t>
      </w:r>
      <w:proofErr w:type="spellEnd"/>
      <w:r w:rsidR="00484315">
        <w:t xml:space="preserve"> Testbed JPL radio </w:t>
      </w:r>
      <w:r w:rsidR="00484315">
        <w:sym w:font="Wingdings" w:char="F0DF"/>
      </w:r>
      <w:r w:rsidR="00484315">
        <w:sym w:font="Wingdings" w:char="F0E0"/>
      </w:r>
      <w:r w:rsidR="00484315" w:rsidRPr="00484315">
        <w:t xml:space="preserve"> </w:t>
      </w:r>
      <w:r w:rsidR="00484315">
        <w:t xml:space="preserve">S-band </w:t>
      </w:r>
      <w:r w:rsidR="00484315">
        <w:sym w:font="Wingdings" w:char="F0DF"/>
      </w:r>
      <w:r w:rsidR="00484315">
        <w:sym w:font="Wingdings" w:char="F0E0"/>
      </w:r>
      <w:r w:rsidR="00484315" w:rsidRPr="00484315">
        <w:t xml:space="preserve"> </w:t>
      </w:r>
      <w:r w:rsidR="00484315">
        <w:t xml:space="preserve">TDRS </w:t>
      </w:r>
      <w:r w:rsidR="00484315">
        <w:sym w:font="Wingdings" w:char="F0DF"/>
      </w:r>
      <w:r w:rsidR="00484315">
        <w:sym w:font="Wingdings" w:char="F0E0"/>
      </w:r>
      <w:r w:rsidR="00484315">
        <w:t xml:space="preserve"> Ku-band</w:t>
      </w:r>
      <w:r w:rsidR="00484315">
        <w:sym w:font="Wingdings" w:char="F0DF"/>
      </w:r>
      <w:r w:rsidR="00484315">
        <w:sym w:font="Wingdings" w:char="F0E0"/>
      </w:r>
      <w:r w:rsidR="00484315">
        <w:t xml:space="preserve"> White Sands </w:t>
      </w:r>
      <w:r w:rsidR="00961A4B">
        <w:t>GS</w:t>
      </w:r>
    </w:p>
    <w:p w14:paraId="6130534B" w14:textId="075928CA" w:rsidR="009A7E3C" w:rsidRDefault="00DA5E72" w:rsidP="00713E8E">
      <w:pPr>
        <w:jc w:val="both"/>
      </w:pPr>
      <w:r>
        <w:t xml:space="preserve">Using White Sands as the ground station, </w:t>
      </w:r>
      <w:r w:rsidR="005636E2">
        <w:t xml:space="preserve">the communication link uses the </w:t>
      </w:r>
      <w:proofErr w:type="spellStart"/>
      <w:r w:rsidR="005636E2">
        <w:t>ScaN</w:t>
      </w:r>
      <w:proofErr w:type="spellEnd"/>
      <w:r w:rsidR="005636E2">
        <w:t xml:space="preserve"> Testbed</w:t>
      </w:r>
      <w:r w:rsidR="006D191F">
        <w:t xml:space="preserve"> JPL radio and the S-band SN-LGA antenna</w:t>
      </w:r>
      <w:r w:rsidR="00176CDD">
        <w:t xml:space="preserve">. </w:t>
      </w:r>
      <w:proofErr w:type="gramStart"/>
      <w:r w:rsidR="00176CDD">
        <w:t>Again</w:t>
      </w:r>
      <w:proofErr w:type="gramEnd"/>
      <w:r w:rsidR="00176CDD">
        <w:t xml:space="preserve"> the data file transmission will be performed cyclically. </w:t>
      </w:r>
      <w:r w:rsidR="0003298C">
        <w:t xml:space="preserve">For </w:t>
      </w:r>
      <w:r w:rsidR="005636E2">
        <w:t>scenarios 2 and 3</w:t>
      </w:r>
      <w:r w:rsidR="0003298C">
        <w:t xml:space="preserve"> we </w:t>
      </w:r>
      <w:r w:rsidR="00DE4A70">
        <w:t xml:space="preserve">must </w:t>
      </w:r>
      <w:r w:rsidR="0003298C">
        <w:t xml:space="preserve">consider that the antennas are operating in the </w:t>
      </w:r>
      <w:r w:rsidR="00C0094F">
        <w:t>auto track</w:t>
      </w:r>
      <w:r w:rsidR="0003298C">
        <w:t xml:space="preserve"> mode. </w:t>
      </w:r>
      <w:r w:rsidR="00176CDD">
        <w:t xml:space="preserve">This network topology </w:t>
      </w:r>
      <w:r w:rsidR="005636E2">
        <w:t>imposes</w:t>
      </w:r>
      <w:r w:rsidR="00176CDD">
        <w:t xml:space="preserve"> a more interesting and dynamic scenario where communication is made through a TDRS satellite. </w:t>
      </w:r>
      <w:r w:rsidR="009A7E3C">
        <w:t xml:space="preserve">The </w:t>
      </w:r>
      <w:r w:rsidR="00DE4A70">
        <w:t xml:space="preserve">condition of low-elevation angle for the LOS crossing the ionosphere volume at a certain local time might be achieved for the link between the </w:t>
      </w:r>
      <w:proofErr w:type="spellStart"/>
      <w:r w:rsidR="009A7E3C">
        <w:t>ScaN</w:t>
      </w:r>
      <w:proofErr w:type="spellEnd"/>
      <w:r w:rsidR="009A7E3C">
        <w:t xml:space="preserve"> Testbed and the TDRS satellite. </w:t>
      </w:r>
      <w:r w:rsidR="005636E2">
        <w:t>T</w:t>
      </w:r>
      <w:r w:rsidR="009A7E3C">
        <w:t xml:space="preserve">his fact adds another element to </w:t>
      </w:r>
      <w:r w:rsidR="005636E2">
        <w:t xml:space="preserve">the scenario that is desired to be tested, which is a delay of approximately </w:t>
      </w:r>
      <w:r w:rsidR="000401D7">
        <w:t>0.5 seconds round-trip</w:t>
      </w:r>
      <w:r w:rsidR="005636E2">
        <w:t>.</w:t>
      </w:r>
    </w:p>
    <w:p w14:paraId="6A884457" w14:textId="4865DC7C" w:rsidR="00656693" w:rsidRDefault="005636E2" w:rsidP="00713E8E">
      <w:pPr>
        <w:jc w:val="both"/>
      </w:pPr>
      <w:r>
        <w:t xml:space="preserve">It is worth noting that, given the bent-pipe nature of the TDRS satellite </w:t>
      </w:r>
      <w:r w:rsidR="00656693">
        <w:t xml:space="preserve">being </w:t>
      </w:r>
      <w:r>
        <w:t xml:space="preserve">used, </w:t>
      </w:r>
      <w:r w:rsidR="00656693">
        <w:t xml:space="preserve">the MAC protocol will </w:t>
      </w:r>
      <w:r w:rsidR="00BE3FB9">
        <w:t xml:space="preserve">balance the best radio configuration that optimizes the performance for both hops (ISS </w:t>
      </w:r>
      <w:r w:rsidR="00BE3FB9">
        <w:sym w:font="Wingdings" w:char="F0DF"/>
      </w:r>
      <w:r w:rsidR="00BE3FB9">
        <w:sym w:font="Wingdings" w:char="F0E0"/>
      </w:r>
      <w:r w:rsidR="00BE3FB9">
        <w:t xml:space="preserve"> TDRS and TDRS</w:t>
      </w:r>
      <w:r w:rsidR="00BE3FB9">
        <w:sym w:font="Wingdings" w:char="F0DF"/>
      </w:r>
      <w:r w:rsidR="00BE3FB9">
        <w:sym w:font="Wingdings" w:char="F0E0"/>
      </w:r>
      <w:r w:rsidR="00BE3FB9">
        <w:t>ground station) for forward and return links.</w:t>
      </w:r>
    </w:p>
    <w:p w14:paraId="5A24FE59" w14:textId="77777777" w:rsidR="00BE3FB9" w:rsidRDefault="00BE3FB9" w:rsidP="00713E8E">
      <w:pPr>
        <w:jc w:val="both"/>
      </w:pPr>
    </w:p>
    <w:p w14:paraId="15F849A1" w14:textId="4FB0C32D" w:rsidR="009A7E3C" w:rsidRDefault="009A7E3C" w:rsidP="00713E8E">
      <w:pPr>
        <w:jc w:val="both"/>
      </w:pPr>
      <w:r w:rsidRPr="00BE3FB9">
        <w:rPr>
          <w:b/>
        </w:rPr>
        <w:t xml:space="preserve">Scenario </w:t>
      </w:r>
      <w:proofErr w:type="gramStart"/>
      <w:r w:rsidRPr="00BE3FB9">
        <w:rPr>
          <w:b/>
        </w:rPr>
        <w:t>3)</w:t>
      </w:r>
      <w:r w:rsidR="00961A4B">
        <w:rPr>
          <w:b/>
        </w:rPr>
        <w:t>*</w:t>
      </w:r>
      <w:proofErr w:type="gramEnd"/>
      <w:r w:rsidR="00961A4B">
        <w:rPr>
          <w:b/>
        </w:rPr>
        <w:t>*</w:t>
      </w:r>
      <w:r>
        <w:t xml:space="preserve"> </w:t>
      </w:r>
      <w:proofErr w:type="spellStart"/>
      <w:r w:rsidR="00FF1540">
        <w:t>ScaN</w:t>
      </w:r>
      <w:proofErr w:type="spellEnd"/>
      <w:r w:rsidR="00FF1540">
        <w:t xml:space="preserve"> Testbed Harris radio </w:t>
      </w:r>
      <w:r w:rsidR="00FF1540">
        <w:sym w:font="Wingdings" w:char="F0DF"/>
      </w:r>
      <w:r w:rsidR="00FF1540">
        <w:sym w:font="Wingdings" w:char="F0E0"/>
      </w:r>
      <w:r w:rsidR="00FF1540" w:rsidRPr="00484315">
        <w:t xml:space="preserve"> </w:t>
      </w:r>
      <w:r w:rsidR="00FF1540">
        <w:t xml:space="preserve">Ka-band </w:t>
      </w:r>
      <w:r w:rsidR="00FF1540">
        <w:sym w:font="Wingdings" w:char="F0DF"/>
      </w:r>
      <w:r w:rsidR="00FF1540">
        <w:sym w:font="Wingdings" w:char="F0E0"/>
      </w:r>
      <w:r w:rsidR="00FF1540" w:rsidRPr="00484315">
        <w:t xml:space="preserve"> </w:t>
      </w:r>
      <w:r w:rsidR="00FF1540">
        <w:t xml:space="preserve">TDRS </w:t>
      </w:r>
      <w:r w:rsidR="00FF1540">
        <w:sym w:font="Wingdings" w:char="F0DF"/>
      </w:r>
      <w:r w:rsidR="00FF1540">
        <w:sym w:font="Wingdings" w:char="F0E0"/>
      </w:r>
      <w:r w:rsidR="00FF1540">
        <w:t xml:space="preserve"> Ku-band</w:t>
      </w:r>
      <w:r w:rsidR="00FF1540">
        <w:sym w:font="Wingdings" w:char="F0DF"/>
      </w:r>
      <w:r w:rsidR="00FF1540">
        <w:sym w:font="Wingdings" w:char="F0E0"/>
      </w:r>
      <w:r w:rsidR="00FF1540">
        <w:t xml:space="preserve"> White Sands </w:t>
      </w:r>
      <w:r w:rsidR="00961A4B">
        <w:t>GS</w:t>
      </w:r>
    </w:p>
    <w:p w14:paraId="15613818" w14:textId="7776593C" w:rsidR="00DA5E72" w:rsidRDefault="009A7E3C" w:rsidP="00713E8E">
      <w:pPr>
        <w:jc w:val="both"/>
      </w:pPr>
      <w:r>
        <w:t xml:space="preserve">Scenario 3 is quite </w:t>
      </w:r>
      <w:proofErr w:type="gramStart"/>
      <w:r>
        <w:t>similar to</w:t>
      </w:r>
      <w:proofErr w:type="gramEnd"/>
      <w:r>
        <w:t xml:space="preserve"> Scenario 2 with the main difference being the frequency band used, Ka-band, and consequently leading to the usage of the Harris radio</w:t>
      </w:r>
      <w:r w:rsidR="00433344">
        <w:t xml:space="preserve"> and the Ka-HGA antenna</w:t>
      </w:r>
      <w:r>
        <w:t>. Besides the items cited for the previous scenario, this one will allow the unique performance of an adaptive protocol operating in an on-orbit radio under non-uniform ionospheric disturbances for a communication link operating at Ka-band using low-elevation angle antenna.</w:t>
      </w:r>
      <w:r w:rsidR="00176CDD">
        <w:t xml:space="preserve"> </w:t>
      </w:r>
      <w:r w:rsidR="00C0094F">
        <w:t>If allowed, it is also desired to perform tests</w:t>
      </w:r>
      <w:r w:rsidR="005F7896">
        <w:t xml:space="preserve"> using different transmission power levels </w:t>
      </w:r>
      <w:proofErr w:type="gramStart"/>
      <w:r w:rsidR="005F7896">
        <w:t>in order to</w:t>
      </w:r>
      <w:proofErr w:type="gramEnd"/>
      <w:r w:rsidR="005F7896">
        <w:t xml:space="preserve"> simulate low-margin systems and to evaluate the performance of the adaptive protocol under these conditions.</w:t>
      </w:r>
    </w:p>
    <w:p w14:paraId="64A70BA3" w14:textId="67A84798" w:rsidR="00433344" w:rsidRDefault="00433344" w:rsidP="00713E8E">
      <w:pPr>
        <w:jc w:val="both"/>
      </w:pPr>
      <w:r>
        <w:t xml:space="preserve">Due to the network conditions of using the TDRS as an intermediate node between the </w:t>
      </w:r>
      <w:proofErr w:type="spellStart"/>
      <w:r>
        <w:t>ScaN</w:t>
      </w:r>
      <w:proofErr w:type="spellEnd"/>
      <w:r>
        <w:t xml:space="preserve"> Testbed and the ground station, there is a relatively high delay </w:t>
      </w:r>
      <w:r w:rsidR="002A4CB9">
        <w:t>that</w:t>
      </w:r>
      <w:r>
        <w:t xml:space="preserve"> will impose an interesting challenge for the protocol to deal with.</w:t>
      </w:r>
    </w:p>
    <w:p w14:paraId="71A10596" w14:textId="17C72176" w:rsidR="00961A4B" w:rsidRPr="00145572" w:rsidRDefault="001269E2" w:rsidP="00961A4B">
      <w:r w:rsidRPr="00145572">
        <w:rPr>
          <w:b/>
        </w:rPr>
        <w:t>Scenario 4)</w:t>
      </w:r>
      <w:r w:rsidRPr="00145572">
        <w:t xml:space="preserve"> </w:t>
      </w:r>
      <w:r w:rsidR="00961A4B" w:rsidRPr="00145572">
        <w:t>GRC GS</w:t>
      </w:r>
      <w:r w:rsidRPr="00145572">
        <w:t xml:space="preserve"> </w:t>
      </w:r>
      <w:r w:rsidRPr="00145572">
        <w:sym w:font="Wingdings" w:char="F0DF"/>
      </w:r>
      <w:r w:rsidRPr="00145572">
        <w:sym w:font="Wingdings" w:char="F0E0"/>
      </w:r>
      <w:r w:rsidRPr="00145572">
        <w:t xml:space="preserve"> </w:t>
      </w:r>
      <w:r w:rsidR="00961A4B" w:rsidRPr="00145572">
        <w:t>Ku</w:t>
      </w:r>
      <w:r w:rsidRPr="00145572">
        <w:t xml:space="preserve">-band </w:t>
      </w:r>
      <w:r w:rsidRPr="00145572">
        <w:sym w:font="Wingdings" w:char="F0DF"/>
      </w:r>
      <w:r w:rsidRPr="00145572">
        <w:sym w:font="Wingdings" w:char="F0E0"/>
      </w:r>
      <w:r w:rsidRPr="00145572">
        <w:t xml:space="preserve"> TDRS </w:t>
      </w:r>
      <w:r w:rsidRPr="00145572">
        <w:sym w:font="Wingdings" w:char="F0DF"/>
      </w:r>
      <w:r w:rsidRPr="00145572">
        <w:sym w:font="Wingdings" w:char="F0E0"/>
      </w:r>
      <w:r w:rsidRPr="00145572">
        <w:t xml:space="preserve"> Ku-band</w:t>
      </w:r>
      <w:r w:rsidRPr="00145572">
        <w:sym w:font="Wingdings" w:char="F0DF"/>
      </w:r>
      <w:r w:rsidRPr="00145572">
        <w:sym w:font="Wingdings" w:char="F0E0"/>
      </w:r>
      <w:r w:rsidRPr="00145572">
        <w:t xml:space="preserve"> White Sands </w:t>
      </w:r>
      <w:r w:rsidR="00961A4B" w:rsidRPr="00145572">
        <w:t>GS</w:t>
      </w:r>
    </w:p>
    <w:p w14:paraId="4D5B6064" w14:textId="0AC3ADE7" w:rsidR="00A7505C" w:rsidRPr="00145572" w:rsidRDefault="00A7505C" w:rsidP="00961A4B">
      <w:r w:rsidRPr="00145572">
        <w:t>This scenario might allow experimentation with adaptation on both forward and return links at Ku-band frequency, between two GS through a GEO satellite. The main challenges expected are latency and attenuation due to rain fading.</w:t>
      </w:r>
    </w:p>
    <w:p w14:paraId="0314E371" w14:textId="62537418" w:rsidR="00961A4B" w:rsidRPr="00145572" w:rsidRDefault="00961A4B" w:rsidP="00961A4B">
      <w:r w:rsidRPr="00145572">
        <w:t>*As mentioned above, scenario 1 is expected to be tested on-orbit with closed- and open-loop configuration.</w:t>
      </w:r>
    </w:p>
    <w:p w14:paraId="36999E5A" w14:textId="44224719" w:rsidR="00961A4B" w:rsidRDefault="00961A4B" w:rsidP="00961A4B">
      <w:r w:rsidRPr="00145572">
        <w:lastRenderedPageBreak/>
        <w:t>**Scenarios 2 and 3 are not expected to be tested on-orbit due to communication systems technical limitations by the time these experiments were planned.</w:t>
      </w:r>
    </w:p>
    <w:p w14:paraId="1E6B150E" w14:textId="7B6F34AB" w:rsidR="0040333C" w:rsidRDefault="00EE6F81" w:rsidP="00EE6F81">
      <w:pPr>
        <w:pStyle w:val="Heading2"/>
      </w:pPr>
      <w:bookmarkStart w:id="107" w:name="_Toc472531383"/>
      <w:r>
        <w:t>RF Interface Characteristics Data Rate and Frequency Plan</w:t>
      </w:r>
      <w:bookmarkEnd w:id="107"/>
    </w:p>
    <w:p w14:paraId="77C53707" w14:textId="77777777" w:rsidR="00EE6F81" w:rsidRDefault="00EE6F81" w:rsidP="00EE6F81"/>
    <w:p w14:paraId="2FC1701B" w14:textId="61B2D68E" w:rsidR="00EE6F81" w:rsidRDefault="005F1B19" w:rsidP="00D36455">
      <w:pPr>
        <w:jc w:val="both"/>
      </w:pPr>
      <w:r>
        <w:t xml:space="preserve">We </w:t>
      </w:r>
      <w:r w:rsidR="002A4CB9">
        <w:t>propose</w:t>
      </w:r>
      <w:r>
        <w:t xml:space="preserve"> us</w:t>
      </w:r>
      <w:r w:rsidR="002A4CB9">
        <w:t>ing</w:t>
      </w:r>
      <w:r>
        <w:t xml:space="preserve"> single-access services in </w:t>
      </w:r>
      <w:r w:rsidR="002A4CB9">
        <w:t xml:space="preserve">the </w:t>
      </w:r>
      <w:r>
        <w:t>S- and Ka-band. Improvements on the protocol algorithm can include multiple access capabilit</w:t>
      </w:r>
      <w:r w:rsidR="00152352">
        <w:t>y.</w:t>
      </w:r>
    </w:p>
    <w:p w14:paraId="29B1682A" w14:textId="2F474052" w:rsidR="005F1B19" w:rsidRDefault="005F1B19" w:rsidP="00D36455">
      <w:pPr>
        <w:jc w:val="both"/>
      </w:pPr>
      <w:r>
        <w:t xml:space="preserve">Initially we plan to use all the available modulation schemes and </w:t>
      </w:r>
      <w:r w:rsidR="00DD25C2">
        <w:t>their</w:t>
      </w:r>
      <w:r>
        <w:t xml:space="preserve"> variants with the various coding rates, which are common to both transmitter and receiver on the requested SDR radios and that are currently available on </w:t>
      </w:r>
      <w:proofErr w:type="spellStart"/>
      <w:r>
        <w:t>S</w:t>
      </w:r>
      <w:r w:rsidR="00BE1EFD">
        <w:t>C</w:t>
      </w:r>
      <w:r>
        <w:t>aN</w:t>
      </w:r>
      <w:proofErr w:type="spellEnd"/>
      <w:r>
        <w:t xml:space="preserve"> Testbed. A suggested list would include</w:t>
      </w:r>
      <w:r w:rsidR="00D65A25">
        <w:t xml:space="preserve"> </w:t>
      </w:r>
      <w:r w:rsidR="00DD25C2">
        <w:t>D</w:t>
      </w:r>
      <w:r w:rsidR="00D65A25">
        <w:t xml:space="preserve">BPSK, </w:t>
      </w:r>
      <w:r w:rsidR="00DD25C2">
        <w:t>QPSK</w:t>
      </w:r>
      <w:r w:rsidR="00D65A25">
        <w:t>, 16-QAM, 64-QAM, 8-PSK, 16-ASPK, and 32-APSK</w:t>
      </w:r>
      <w:sdt>
        <w:sdtPr>
          <w:id w:val="-654833776"/>
          <w:citation/>
        </w:sdtPr>
        <w:sdtContent>
          <w:r w:rsidR="00152352">
            <w:fldChar w:fldCharType="begin"/>
          </w:r>
          <w:r w:rsidR="00152352">
            <w:instrText xml:space="preserve"> CITATION Hub102 \l 1033 </w:instrText>
          </w:r>
          <w:r w:rsidR="00152352">
            <w:fldChar w:fldCharType="separate"/>
          </w:r>
          <w:r w:rsidR="009D0215">
            <w:rPr>
              <w:noProof/>
            </w:rPr>
            <w:t xml:space="preserve"> </w:t>
          </w:r>
          <w:r w:rsidR="009D0215" w:rsidRPr="009D0215">
            <w:rPr>
              <w:noProof/>
            </w:rPr>
            <w:t>[17]</w:t>
          </w:r>
          <w:r w:rsidR="00152352">
            <w:fldChar w:fldCharType="end"/>
          </w:r>
        </w:sdtContent>
      </w:sdt>
      <w:r w:rsidR="00BE1EFD">
        <w:t>.</w:t>
      </w:r>
    </w:p>
    <w:p w14:paraId="1CF7B972" w14:textId="211B6594" w:rsidR="00600159" w:rsidRDefault="00600159" w:rsidP="00D36455">
      <w:pPr>
        <w:jc w:val="both"/>
      </w:pPr>
      <w:r>
        <w:t xml:space="preserve">The suggestion for frequencies to be used also depends on the current availability of the </w:t>
      </w:r>
      <w:proofErr w:type="spellStart"/>
      <w:r>
        <w:t>ScaN</w:t>
      </w:r>
      <w:proofErr w:type="spellEnd"/>
      <w:r>
        <w:t xml:space="preserve"> Testbed radios. </w:t>
      </w:r>
      <w:r w:rsidR="002C5E6A">
        <w:t xml:space="preserve">For the S-band experiments using the JPL radio, we </w:t>
      </w:r>
      <w:r w:rsidR="00DD25C2">
        <w:t>propose</w:t>
      </w:r>
      <w:r w:rsidR="002C5E6A">
        <w:t xml:space="preserve"> to transmit 2.1 GHz and to receive </w:t>
      </w:r>
      <w:r w:rsidR="00D65A25">
        <w:t>around</w:t>
      </w:r>
      <w:r w:rsidR="002C5E6A">
        <w:t xml:space="preserve"> 2.2 GHz.</w:t>
      </w:r>
      <w:r w:rsidR="00D65A25">
        <w:t xml:space="preserve"> For all the experiments we </w:t>
      </w:r>
      <w:r w:rsidR="00DD25C2">
        <w:t>propose</w:t>
      </w:r>
      <w:r w:rsidR="00D65A25">
        <w:t xml:space="preserve"> to change the bandwidth </w:t>
      </w:r>
      <w:r w:rsidR="00BE1EFD" w:rsidRPr="008E2375">
        <w:t xml:space="preserve">and energy per bit </w:t>
      </w:r>
      <w:r w:rsidR="00D65A25" w:rsidRPr="008E2375">
        <w:t>between the minimum and maximum allowed.</w:t>
      </w:r>
    </w:p>
    <w:p w14:paraId="1492DF22" w14:textId="16292F86" w:rsidR="002C5E6A" w:rsidRDefault="00270B95" w:rsidP="00D36455">
      <w:pPr>
        <w:jc w:val="both"/>
      </w:pPr>
      <w:r>
        <w:t xml:space="preserve">Given that the main objective of this experiment is to test an intelligent MAC protocol, </w:t>
      </w:r>
      <w:r w:rsidR="00D935FA" w:rsidRPr="008E2375">
        <w:t xml:space="preserve">the cognitive engine algorithm will be </w:t>
      </w:r>
      <w:r w:rsidRPr="008E2375">
        <w:t>one of the deliverables of this experiment.</w:t>
      </w:r>
    </w:p>
    <w:p w14:paraId="375EA1F5" w14:textId="0B20C5D8" w:rsidR="00EE6F81" w:rsidRDefault="00FE74B1" w:rsidP="0079562B">
      <w:pPr>
        <w:pStyle w:val="Heading2"/>
      </w:pPr>
      <w:bookmarkStart w:id="108" w:name="_Toc472531384"/>
      <w:r>
        <w:t>Commands, Telemetry, and File Description</w:t>
      </w:r>
      <w:bookmarkEnd w:id="108"/>
    </w:p>
    <w:p w14:paraId="5087F722" w14:textId="77777777" w:rsidR="00FE74B1" w:rsidRDefault="00FE74B1" w:rsidP="00FE74B1"/>
    <w:p w14:paraId="0352B7EE" w14:textId="78F649D0" w:rsidR="00FE74B1" w:rsidRDefault="004217D6" w:rsidP="00F940B9">
      <w:pPr>
        <w:jc w:val="both"/>
      </w:pPr>
      <w:r>
        <w:t>After the on-orbit radios receive the file that implement</w:t>
      </w:r>
      <w:r w:rsidR="00DD25C2">
        <w:t>s</w:t>
      </w:r>
      <w:r>
        <w:t xml:space="preserve"> the adaptive protocol feature, commands will be sent to activate and de-activate the adaptive protocol feature, since we need all scenarios to be tested with the protocol on and off for </w:t>
      </w:r>
      <w:r w:rsidR="00DD25C2">
        <w:t xml:space="preserve">purpose of </w:t>
      </w:r>
      <w:r>
        <w:t>comparison reasons. Those commands will be defined and specified in a documentation to be provided later</w:t>
      </w:r>
      <w:r w:rsidR="00EB3748" w:rsidRPr="008E2375">
        <w:t>, after ground testing and before the in-orbit experiments</w:t>
      </w:r>
      <w:r w:rsidRPr="008E2375">
        <w:t>.</w:t>
      </w:r>
    </w:p>
    <w:p w14:paraId="0640D20E" w14:textId="4E199160" w:rsidR="00712C6E" w:rsidRDefault="004217D6" w:rsidP="00F940B9">
      <w:pPr>
        <w:jc w:val="both"/>
      </w:pPr>
      <w:r>
        <w:t>Considering that this experiment proposes an adaptive protocol, the commands to adapt the radios on-the-fly will be sent within specific fields inside the protocol based on t</w:t>
      </w:r>
      <w:r w:rsidR="00FA316A">
        <w:t>he output of the decision maker of the protocol algorithm in the receiver</w:t>
      </w:r>
      <w:r w:rsidR="00D3763A">
        <w:t xml:space="preserve"> (ground station or </w:t>
      </w:r>
      <w:proofErr w:type="spellStart"/>
      <w:r w:rsidR="00D3763A">
        <w:t>S</w:t>
      </w:r>
      <w:r w:rsidR="00EB3748">
        <w:t>C</w:t>
      </w:r>
      <w:r w:rsidR="00D3763A">
        <w:t>aN</w:t>
      </w:r>
      <w:proofErr w:type="spellEnd"/>
      <w:r w:rsidR="00D3763A">
        <w:t xml:space="preserve"> Testbed).</w:t>
      </w:r>
      <w:r w:rsidR="00FA316A">
        <w:t xml:space="preserve"> </w:t>
      </w:r>
      <w:r w:rsidR="00D3763A">
        <w:t>The</w:t>
      </w:r>
      <w:r w:rsidR="00712C6E">
        <w:t xml:space="preserve"> adaptation</w:t>
      </w:r>
      <w:r w:rsidR="00D3763A">
        <w:t xml:space="preserve"> decision will be made upon the </w:t>
      </w:r>
      <w:r w:rsidR="00FA316A">
        <w:t xml:space="preserve">telemetry information </w:t>
      </w:r>
      <w:r w:rsidR="00D3763A">
        <w:t>received from the transmitter</w:t>
      </w:r>
      <w:r w:rsidR="00A00413">
        <w:t xml:space="preserve"> through the primary path</w:t>
      </w:r>
      <w:r w:rsidR="00712C6E">
        <w:t xml:space="preserve">, such as transmitted power level and modulation and encoding schemes, </w:t>
      </w:r>
      <w:r w:rsidR="00DD25C2">
        <w:t>in addition to input information from third-</w:t>
      </w:r>
      <w:r w:rsidR="00712C6E">
        <w:t xml:space="preserve">party databases. We are aware that some telemetry data may be ITAR such as the power levels. </w:t>
      </w:r>
      <w:proofErr w:type="gramStart"/>
      <w:r w:rsidR="00712C6E">
        <w:t>However</w:t>
      </w:r>
      <w:proofErr w:type="gramEnd"/>
      <w:r w:rsidR="00712C6E">
        <w:t xml:space="preserve"> the useful information will be the amount of power attenuated by the channel, the difference between the received and transmitted power to be estimated in the receiver.</w:t>
      </w:r>
      <w:r w:rsidR="00413DD9">
        <w:t xml:space="preserve"> These telemetry data should be considered </w:t>
      </w:r>
      <w:r w:rsidR="00A11624">
        <w:t xml:space="preserve">near </w:t>
      </w:r>
      <w:r w:rsidR="00413DD9">
        <w:t>real-time information.</w:t>
      </w:r>
    </w:p>
    <w:p w14:paraId="0D2325B0" w14:textId="0D40443C" w:rsidR="004217D6" w:rsidRDefault="00413DD9" w:rsidP="00F940B9">
      <w:pPr>
        <w:jc w:val="both"/>
      </w:pPr>
      <w:r>
        <w:t xml:space="preserve">Additional telemetry data that do not need to be real time but </w:t>
      </w:r>
      <w:r w:rsidR="00DD25C2">
        <w:t>are</w:t>
      </w:r>
      <w:r>
        <w:t xml:space="preserve"> desirable to be collected for future post-processing is the ECI coordinates of the ISS subsatellite point and elevation angle of the </w:t>
      </w:r>
      <w:proofErr w:type="spellStart"/>
      <w:r>
        <w:t>S</w:t>
      </w:r>
      <w:r w:rsidR="00EB3748">
        <w:t>C</w:t>
      </w:r>
      <w:r>
        <w:t>aN</w:t>
      </w:r>
      <w:proofErr w:type="spellEnd"/>
      <w:r>
        <w:t xml:space="preserve"> Testbed antennas for scenarios 2 and 3 and the elevation angle for the ground station antenna for scenario 1.</w:t>
      </w:r>
    </w:p>
    <w:p w14:paraId="216C1828" w14:textId="2EDC46A1" w:rsidR="00FE74B1" w:rsidRDefault="00A11624" w:rsidP="00F940B9">
      <w:pPr>
        <w:jc w:val="both"/>
      </w:pPr>
      <w:r>
        <w:t xml:space="preserve">Files on both ground station and </w:t>
      </w:r>
      <w:proofErr w:type="spellStart"/>
      <w:r>
        <w:t>ScaN</w:t>
      </w:r>
      <w:proofErr w:type="spellEnd"/>
      <w:r>
        <w:t xml:space="preserve"> Testbed will be created to store the performance of the link during the experiment. The information contained must be a time series recording the data rate received, the </w:t>
      </w:r>
      <w:r>
        <w:lastRenderedPageBreak/>
        <w:t xml:space="preserve">data </w:t>
      </w:r>
      <w:r w:rsidR="00DD25C2">
        <w:t>through</w:t>
      </w:r>
      <w:r>
        <w:t>put, number of errors detected for all the frames received, the attenuation level and the modulation and encoding scheme used</w:t>
      </w:r>
      <w:r w:rsidR="00F940B9">
        <w:t xml:space="preserve"> on a packet basis</w:t>
      </w:r>
      <w:r>
        <w:t xml:space="preserve">. After computing all these </w:t>
      </w:r>
      <w:proofErr w:type="gramStart"/>
      <w:r>
        <w:t>values</w:t>
      </w:r>
      <w:proofErr w:type="gramEnd"/>
      <w:r>
        <w:t xml:space="preserve"> the payload data should be discarded since keeping it might not be useful for our experiment. The experimenter’s team expect that for each run of the experiment for each scenario the size of the files created on the ground station and on the </w:t>
      </w:r>
      <w:proofErr w:type="spellStart"/>
      <w:r>
        <w:t>ScaN</w:t>
      </w:r>
      <w:proofErr w:type="spellEnd"/>
      <w:r>
        <w:t xml:space="preserve"> Testbed will be less than 1 GB.</w:t>
      </w:r>
    </w:p>
    <w:p w14:paraId="0A7D6BFB" w14:textId="77777777" w:rsidR="00FE74B1" w:rsidRDefault="00FE74B1" w:rsidP="00FE74B1"/>
    <w:p w14:paraId="0C6C7313" w14:textId="1AE4AB7F" w:rsidR="00FE74B1" w:rsidRDefault="00FE74B1" w:rsidP="00FE74B1">
      <w:pPr>
        <w:pStyle w:val="Heading1"/>
      </w:pPr>
      <w:bookmarkStart w:id="109" w:name="_Toc472531385"/>
      <w:r>
        <w:t>Management Plan</w:t>
      </w:r>
      <w:bookmarkEnd w:id="109"/>
      <w:r>
        <w:t xml:space="preserve"> </w:t>
      </w:r>
    </w:p>
    <w:p w14:paraId="5193DECF" w14:textId="75FEBA91" w:rsidR="00FE74B1" w:rsidRDefault="00FE74B1" w:rsidP="00FE74B1">
      <w:pPr>
        <w:pStyle w:val="Heading2"/>
      </w:pPr>
      <w:bookmarkStart w:id="110" w:name="_Toc472531386"/>
      <w:r>
        <w:t>Experiment Point-of-contact</w:t>
      </w:r>
      <w:bookmarkEnd w:id="110"/>
    </w:p>
    <w:p w14:paraId="5DAAA166" w14:textId="77777777" w:rsidR="00FE74B1" w:rsidRDefault="00FE74B1" w:rsidP="00FE74B1"/>
    <w:p w14:paraId="2878AE1C" w14:textId="2C275583" w:rsidR="00401210" w:rsidRDefault="00401210" w:rsidP="00FE74B1">
      <w:r>
        <w:t xml:space="preserve">The point of contact for this experiment is the Principal Investigator, Alexander M. </w:t>
      </w:r>
      <w:proofErr w:type="spellStart"/>
      <w:r>
        <w:t>Wyglinski</w:t>
      </w:r>
      <w:proofErr w:type="spellEnd"/>
      <w:r>
        <w:t>, Ph.D. – WPI</w:t>
      </w:r>
      <w:r w:rsidR="00DD25C2">
        <w:t>.</w:t>
      </w:r>
      <w:r>
        <w:t xml:space="preserve"> </w:t>
      </w:r>
    </w:p>
    <w:p w14:paraId="241212A7" w14:textId="77777777" w:rsidR="00401210" w:rsidRDefault="00401210" w:rsidP="00FE74B1"/>
    <w:p w14:paraId="4A8DCC2C" w14:textId="2FDA7AA2" w:rsidR="00401210" w:rsidRPr="00DD25C2" w:rsidRDefault="00401210" w:rsidP="00FE74B1">
      <w:r w:rsidRPr="00DD25C2">
        <w:t>Other team members and their roles are:</w:t>
      </w:r>
    </w:p>
    <w:p w14:paraId="769E3EC1" w14:textId="0BACC16A" w:rsidR="00401210" w:rsidRPr="00DD25C2" w:rsidRDefault="00401210" w:rsidP="00FE74B1">
      <w:pPr>
        <w:rPr>
          <w:rFonts w:cs="Times New Roman"/>
        </w:rPr>
      </w:pPr>
      <w:r w:rsidRPr="00DD25C2">
        <w:t xml:space="preserve">Co-PI: </w:t>
      </w:r>
      <w:r w:rsidRPr="00DD25C2">
        <w:rPr>
          <w:rFonts w:cs="Times New Roman"/>
        </w:rPr>
        <w:t xml:space="preserve">Sven </w:t>
      </w:r>
      <w:proofErr w:type="spellStart"/>
      <w:r w:rsidRPr="00DD25C2">
        <w:rPr>
          <w:rFonts w:cs="Times New Roman"/>
        </w:rPr>
        <w:t>Bilén</w:t>
      </w:r>
      <w:proofErr w:type="spellEnd"/>
      <w:r w:rsidRPr="00DD25C2">
        <w:rPr>
          <w:rFonts w:cs="Times New Roman"/>
        </w:rPr>
        <w:t>, Ph.D. – Penn State</w:t>
      </w:r>
    </w:p>
    <w:p w14:paraId="408C1833" w14:textId="12FB7D0A" w:rsidR="00401210" w:rsidRPr="00DD25C2" w:rsidRDefault="00401210" w:rsidP="00FE74B1">
      <w:pPr>
        <w:rPr>
          <w:rFonts w:cs="Times New Roman"/>
        </w:rPr>
      </w:pPr>
      <w:r w:rsidRPr="00DD25C2">
        <w:rPr>
          <w:rFonts w:cs="Times New Roman"/>
        </w:rPr>
        <w:t>Algorithm development: Paulo Victor Ferreira</w:t>
      </w:r>
      <w:r w:rsidR="00DD25C2">
        <w:rPr>
          <w:rFonts w:cs="Times New Roman"/>
        </w:rPr>
        <w:t xml:space="preserve"> (</w:t>
      </w:r>
      <w:proofErr w:type="gramStart"/>
      <w:r w:rsidR="00DD25C2">
        <w:rPr>
          <w:rFonts w:cs="Times New Roman"/>
        </w:rPr>
        <w:t>non U.S.</w:t>
      </w:r>
      <w:proofErr w:type="gramEnd"/>
      <w:r w:rsidR="00DD25C2">
        <w:rPr>
          <w:rFonts w:cs="Times New Roman"/>
        </w:rPr>
        <w:t xml:space="preserve"> citizen)</w:t>
      </w:r>
      <w:r w:rsidRPr="00DD25C2">
        <w:rPr>
          <w:rFonts w:cs="Times New Roman"/>
        </w:rPr>
        <w:t>, Ph.D. student – WPI</w:t>
      </w:r>
    </w:p>
    <w:p w14:paraId="671B1916" w14:textId="7B562BF8" w:rsidR="00401210" w:rsidRPr="00DD25C2" w:rsidRDefault="00401210" w:rsidP="00FE74B1">
      <w:pPr>
        <w:rPr>
          <w:rFonts w:cs="Times New Roman"/>
        </w:rPr>
      </w:pPr>
      <w:r w:rsidRPr="00DD25C2">
        <w:rPr>
          <w:rFonts w:cs="Times New Roman"/>
        </w:rPr>
        <w:t>Software implementation: Timothy Hackett, M.S. student – Penn State</w:t>
      </w:r>
    </w:p>
    <w:p w14:paraId="1C797A51" w14:textId="77777777" w:rsidR="00401210" w:rsidRDefault="00401210" w:rsidP="00FE74B1"/>
    <w:p w14:paraId="484837D3" w14:textId="31953933" w:rsidR="00FE74B1" w:rsidRDefault="00FE74B1" w:rsidP="00FE74B1">
      <w:pPr>
        <w:pStyle w:val="Heading2"/>
      </w:pPr>
      <w:bookmarkStart w:id="111" w:name="_Toc472531387"/>
      <w:r>
        <w:t>Experiment Sponsor</w:t>
      </w:r>
      <w:bookmarkEnd w:id="111"/>
    </w:p>
    <w:p w14:paraId="67D355F3" w14:textId="77777777" w:rsidR="00FE74B1" w:rsidRDefault="00FE74B1" w:rsidP="00FE74B1"/>
    <w:p w14:paraId="2C6ED12F" w14:textId="412F5749" w:rsidR="00771527" w:rsidRDefault="00771527" w:rsidP="00D36455">
      <w:pPr>
        <w:jc w:val="both"/>
      </w:pPr>
      <w:r>
        <w:t>This experiment is sponsored by NASA Headquarters through the Space Communications and Navigation Technology and Standards Division.</w:t>
      </w:r>
    </w:p>
    <w:p w14:paraId="44C01EE9" w14:textId="38427CCB" w:rsidR="00FE74B1" w:rsidRDefault="00FE74B1" w:rsidP="00FE74B1">
      <w:pPr>
        <w:pStyle w:val="Heading2"/>
      </w:pPr>
      <w:bookmarkStart w:id="112" w:name="_Toc472531388"/>
      <w:r>
        <w:t>Agreement Mechanism (Space Act Agreement, Cooperative Agreement, SBIR Contract, etc.)</w:t>
      </w:r>
      <w:bookmarkEnd w:id="112"/>
    </w:p>
    <w:p w14:paraId="5C7A8F35" w14:textId="1BAF762A" w:rsidR="00F93B78" w:rsidRDefault="00F93B78" w:rsidP="00F93B78"/>
    <w:p w14:paraId="737E6A68" w14:textId="74E99136" w:rsidR="00B056FA" w:rsidRDefault="00B056FA" w:rsidP="00D36455">
      <w:pPr>
        <w:jc w:val="both"/>
      </w:pPr>
      <w:r>
        <w:t>For this experiment, academia is the experiment</w:t>
      </w:r>
      <w:r w:rsidR="00F27DE5">
        <w:t>er</w:t>
      </w:r>
      <w:r>
        <w:t xml:space="preserve"> organization and the agreement mechanism used is a cooperative agreement between WPI and NASA Headquarters through the Space Communications and Navigation Technology and Standards Division.</w:t>
      </w:r>
    </w:p>
    <w:p w14:paraId="6959E210" w14:textId="21BFC870" w:rsidR="00FE74B1" w:rsidRDefault="00DD1D0E" w:rsidP="00D36455">
      <w:pPr>
        <w:jc w:val="both"/>
      </w:pPr>
      <w:r w:rsidRPr="00F27DE5">
        <w:t xml:space="preserve">High level guidance and agreements for this effort are included in the </w:t>
      </w:r>
      <w:proofErr w:type="spellStart"/>
      <w:r w:rsidRPr="00F27DE5">
        <w:t>SCaN</w:t>
      </w:r>
      <w:proofErr w:type="spellEnd"/>
      <w:r w:rsidRPr="00F27DE5">
        <w:t xml:space="preserve"> Testbed Project Plan and the yearly Program Review Guidance. This Experiment Plan contains the specific agreements between the experiment activities and the </w:t>
      </w:r>
      <w:proofErr w:type="spellStart"/>
      <w:r w:rsidRPr="00F27DE5">
        <w:t>SCaN</w:t>
      </w:r>
      <w:proofErr w:type="spellEnd"/>
      <w:r w:rsidRPr="00F27DE5">
        <w:t xml:space="preserve"> Testbed Project.</w:t>
      </w:r>
    </w:p>
    <w:p w14:paraId="69BA50AF" w14:textId="492E2841" w:rsidR="00FE74B1" w:rsidRDefault="00FE74B1" w:rsidP="00FE74B1">
      <w:pPr>
        <w:pStyle w:val="Heading2"/>
      </w:pPr>
      <w:bookmarkStart w:id="113" w:name="_Toc472531389"/>
      <w:r>
        <w:lastRenderedPageBreak/>
        <w:t>Roles and Responsibilities</w:t>
      </w:r>
      <w:bookmarkEnd w:id="113"/>
    </w:p>
    <w:p w14:paraId="1ECAEA7D" w14:textId="7B545175" w:rsidR="003A7DC5" w:rsidRDefault="003A7DC5" w:rsidP="00FE74B1"/>
    <w:p w14:paraId="5DA418B2" w14:textId="77990879" w:rsidR="00560DD3" w:rsidRDefault="00560DD3" w:rsidP="00560DD3">
      <w:pPr>
        <w:jc w:val="both"/>
      </w:pPr>
      <w:r>
        <w:t xml:space="preserve">This experiment requires support from the </w:t>
      </w:r>
      <w:proofErr w:type="spellStart"/>
      <w:r>
        <w:t>ScaN</w:t>
      </w:r>
      <w:proofErr w:type="spellEnd"/>
      <w:r>
        <w:t xml:space="preserve"> Testbed project team for a </w:t>
      </w:r>
      <w:r w:rsidR="007D5E50">
        <w:t>coordination</w:t>
      </w:r>
      <w:r>
        <w:t xml:space="preserve"> purpose</w:t>
      </w:r>
      <w:r w:rsidR="007D5E50">
        <w:t>s</w:t>
      </w:r>
      <w:r>
        <w:t xml:space="preserve"> through </w:t>
      </w:r>
      <w:r w:rsidR="00E17879">
        <w:t xml:space="preserve">bi-weekly </w:t>
      </w:r>
      <w:r>
        <w:t xml:space="preserve">phone conferences and </w:t>
      </w:r>
      <w:r w:rsidR="007D5E50">
        <w:t>on-site</w:t>
      </w:r>
      <w:r>
        <w:t xml:space="preserve"> meetings</w:t>
      </w:r>
      <w:r w:rsidR="00E17879">
        <w:t xml:space="preserve"> </w:t>
      </w:r>
      <w:r w:rsidR="007D5E50">
        <w:t>as required</w:t>
      </w:r>
      <w:r w:rsidR="00E17879">
        <w:t>.</w:t>
      </w:r>
      <w:r>
        <w:t xml:space="preserve"> Throughout the algorithm development and implementation phases the experimenter team </w:t>
      </w:r>
      <w:r w:rsidR="007D5E50">
        <w:t>may</w:t>
      </w:r>
      <w:r>
        <w:t xml:space="preserve"> need additional technical support from subject matter experts. </w:t>
      </w:r>
      <w:r w:rsidR="00E17879">
        <w:t>Documents and technical information may be discussed and requested during the experiment status reports.</w:t>
      </w:r>
    </w:p>
    <w:p w14:paraId="79565B75" w14:textId="6A061D24" w:rsidR="00560DD3" w:rsidRDefault="00560DD3" w:rsidP="00560DD3">
      <w:pPr>
        <w:jc w:val="both"/>
      </w:pPr>
      <w:r>
        <w:t>Additional ionospheric measurements may be requested through a separate measurement proposal</w:t>
      </w:r>
      <w:r w:rsidR="00755C71">
        <w:t xml:space="preserve"> with the aim of using the </w:t>
      </w:r>
      <w:proofErr w:type="spellStart"/>
      <w:r w:rsidR="00755C71">
        <w:t>ScaN</w:t>
      </w:r>
      <w:proofErr w:type="spellEnd"/>
      <w:r w:rsidR="00755C71">
        <w:t xml:space="preserve"> Testbed for science purposes</w:t>
      </w:r>
      <w:r>
        <w:t xml:space="preserve">. These measurements do not impose any dependency on the development of the proposed adaptive MAC protocol and this experiment. In </w:t>
      </w:r>
      <w:r w:rsidR="007D5E50">
        <w:t xml:space="preserve">the </w:t>
      </w:r>
      <w:r>
        <w:t xml:space="preserve">case </w:t>
      </w:r>
      <w:r w:rsidR="007D5E50">
        <w:t xml:space="preserve">that </w:t>
      </w:r>
      <w:r>
        <w:t>they are delivered before the implementation phase</w:t>
      </w:r>
      <w:r w:rsidR="007D5E50">
        <w:t>,</w:t>
      </w:r>
      <w:r>
        <w:t xml:space="preserve"> they might increase the accuracy of the ionospheric channel </w:t>
      </w:r>
      <w:r w:rsidR="007D5E50">
        <w:t xml:space="preserve">characterization </w:t>
      </w:r>
      <w:r>
        <w:t>previously assumed for this experiment, which may account for special conditions for a communication scenario that we believe might be helpful for future space communication systems operating under disturbed ionosphere conditions.</w:t>
      </w:r>
    </w:p>
    <w:p w14:paraId="0ACB23CD" w14:textId="54B00AF8" w:rsidR="00FE74B1" w:rsidRDefault="008E0979" w:rsidP="008E0979">
      <w:pPr>
        <w:pStyle w:val="Heading2"/>
      </w:pPr>
      <w:bookmarkStart w:id="114" w:name="_Toc472531390"/>
      <w:r>
        <w:t>Reporting Plan (Interface with the project)</w:t>
      </w:r>
      <w:bookmarkEnd w:id="114"/>
    </w:p>
    <w:p w14:paraId="2D4F4252" w14:textId="77777777" w:rsidR="008E0979" w:rsidRDefault="008E0979" w:rsidP="008E0979"/>
    <w:p w14:paraId="0CCAA0F4" w14:textId="7434D84E" w:rsidR="00755C71" w:rsidRDefault="00E17879" w:rsidP="009E4ABF">
      <w:pPr>
        <w:jc w:val="both"/>
      </w:pPr>
      <w:r>
        <w:t xml:space="preserve">Experiment status </w:t>
      </w:r>
      <w:r w:rsidR="007D5E50">
        <w:t>will</w:t>
      </w:r>
      <w:r>
        <w:t xml:space="preserve"> be reported during the bi-weekly phone conferences. Formal reports </w:t>
      </w:r>
      <w:r w:rsidR="007D5E50">
        <w:t>will</w:t>
      </w:r>
      <w:r>
        <w:t xml:space="preserve"> be delivered </w:t>
      </w:r>
      <w:r w:rsidR="009E4ABF">
        <w:t>before</w:t>
      </w:r>
      <w:r w:rsidR="007D5E50">
        <w:t xml:space="preserve"> and after</w:t>
      </w:r>
      <w:r w:rsidR="009E4ABF">
        <w:t xml:space="preserve"> the on-orbit test and operations phase. The experimenter team is aware of the need of reporting status update to the Experiment Board approximately every 6 months independently of the expected ending date</w:t>
      </w:r>
      <w:r w:rsidR="007D5E50">
        <w:t>s</w:t>
      </w:r>
      <w:r w:rsidR="009E4ABF">
        <w:t xml:space="preserve"> </w:t>
      </w:r>
      <w:r w:rsidR="007D5E50">
        <w:t>for</w:t>
      </w:r>
      <w:r w:rsidR="009E4ABF">
        <w:t xml:space="preserve"> development, implementation</w:t>
      </w:r>
      <w:r w:rsidR="007D5E50">
        <w:t>,</w:t>
      </w:r>
      <w:r w:rsidR="009E4ABF">
        <w:t xml:space="preserve"> or testing phases of the experiment.</w:t>
      </w:r>
    </w:p>
    <w:p w14:paraId="25DB41C7" w14:textId="4B32ACE8" w:rsidR="009E4ABF" w:rsidRDefault="009E4ABF" w:rsidP="009E4ABF">
      <w:pPr>
        <w:jc w:val="both"/>
      </w:pPr>
      <w:r>
        <w:t>Throughout the entir</w:t>
      </w:r>
      <w:r w:rsidR="00A03C65">
        <w:t>e experiment, all data analysis</w:t>
      </w:r>
      <w:r>
        <w:t xml:space="preserve"> and reports, except for data determined as proprietary by the vendors or determined to be ITAR</w:t>
      </w:r>
      <w:r w:rsidR="00A03C65">
        <w:t xml:space="preserve"> controlled</w:t>
      </w:r>
      <w:r>
        <w:t xml:space="preserve"> or designated for non-public release by NASA Headquarters or the Space Communications and Navigation Technology and Standards Division, will be available for public distribution and reported in appropriate technical papers</w:t>
      </w:r>
      <w:r w:rsidR="00782C0D">
        <w:t>, journals</w:t>
      </w:r>
      <w:r w:rsidR="00A03C65">
        <w:t>,</w:t>
      </w:r>
      <w:r>
        <w:t xml:space="preserve"> and conferences.  </w:t>
      </w:r>
    </w:p>
    <w:p w14:paraId="00A1BB5E" w14:textId="0C1384E6" w:rsidR="008E0979" w:rsidRDefault="008E0979" w:rsidP="008E0979">
      <w:pPr>
        <w:pStyle w:val="Heading2"/>
      </w:pPr>
      <w:bookmarkStart w:id="115" w:name="_Toc472531391"/>
      <w:r>
        <w:t>Resources</w:t>
      </w:r>
      <w:bookmarkEnd w:id="115"/>
    </w:p>
    <w:p w14:paraId="1735F563" w14:textId="77777777" w:rsidR="008E0979" w:rsidRDefault="008E0979" w:rsidP="008E0979"/>
    <w:p w14:paraId="681FFB15" w14:textId="1B810997" w:rsidR="00F87766" w:rsidRDefault="00F87766" w:rsidP="00F271F5">
      <w:pPr>
        <w:jc w:val="both"/>
      </w:pPr>
      <w:r w:rsidRPr="00DD25C2">
        <w:t xml:space="preserve">Formulation, development, and ground implementation for this experiment require approximately </w:t>
      </w:r>
      <w:r w:rsidR="00017B17" w:rsidRPr="00DD25C2">
        <w:t>two years and three months</w:t>
      </w:r>
      <w:r w:rsidRPr="00DD25C2">
        <w:t xml:space="preserve"> of effort (FY15 into FY17) for </w:t>
      </w:r>
      <w:r w:rsidR="00A03C65">
        <w:t>2 graduate students and two faculty members</w:t>
      </w:r>
      <w:r w:rsidRPr="00DD25C2">
        <w:t xml:space="preserve"> per year. This includes concept development through on-orbit testing and final reporting.</w:t>
      </w:r>
    </w:p>
    <w:p w14:paraId="06DF55EB" w14:textId="4DCB16CF" w:rsidR="009B1F22" w:rsidRDefault="009B1F22" w:rsidP="008E0979"/>
    <w:p w14:paraId="22DEFF28" w14:textId="57CFF922" w:rsidR="009B1F22" w:rsidRDefault="009B1F22" w:rsidP="009B1F22">
      <w:pPr>
        <w:pStyle w:val="Heading2"/>
      </w:pPr>
      <w:bookmarkStart w:id="116" w:name="_Toc472531392"/>
      <w:r w:rsidRPr="000A28B9">
        <w:t>Software Configuration Management Plan</w:t>
      </w:r>
      <w:bookmarkEnd w:id="116"/>
    </w:p>
    <w:p w14:paraId="1FED5AD8" w14:textId="77777777" w:rsidR="000A28B9" w:rsidRPr="000A28B9" w:rsidRDefault="000A28B9" w:rsidP="000A28B9"/>
    <w:p w14:paraId="6FEADB56" w14:textId="77777777" w:rsidR="000A28B9" w:rsidRDefault="000A28B9" w:rsidP="000A28B9">
      <w:r>
        <w:t>All the software developed for this experiment will be configuration managed, as detailed below.</w:t>
      </w:r>
    </w:p>
    <w:p w14:paraId="363DE32A" w14:textId="77777777" w:rsidR="000A28B9" w:rsidRPr="000A28B9" w:rsidRDefault="000A28B9" w:rsidP="000A28B9"/>
    <w:p w14:paraId="609571D4" w14:textId="77777777" w:rsidR="009B1F22" w:rsidRDefault="009B1F22" w:rsidP="009B1F22"/>
    <w:p w14:paraId="15EF7BD3" w14:textId="14BA9ADD" w:rsidR="009B1F22" w:rsidRDefault="009B1F22" w:rsidP="009B1F22">
      <w:pPr>
        <w:pStyle w:val="Heading3"/>
      </w:pPr>
      <w:bookmarkStart w:id="117" w:name="_Toc472531393"/>
      <w:r>
        <w:t>Software Development Environment</w:t>
      </w:r>
      <w:bookmarkEnd w:id="117"/>
    </w:p>
    <w:p w14:paraId="4E6F20CC" w14:textId="77777777" w:rsidR="000A28B9" w:rsidRDefault="000A28B9" w:rsidP="000A28B9">
      <w:pPr>
        <w:jc w:val="both"/>
      </w:pPr>
    </w:p>
    <w:p w14:paraId="49975A47" w14:textId="650DBDCB" w:rsidR="000A28B9" w:rsidRDefault="000A28B9" w:rsidP="000A28B9">
      <w:pPr>
        <w:jc w:val="both"/>
      </w:pPr>
      <w:r>
        <w:t xml:space="preserve">For preliminary development, the National Instruments PCI-5640R will be the primary development environment for FPGA development for </w:t>
      </w:r>
      <w:r w:rsidR="001A03CC">
        <w:t>JPL radio</w:t>
      </w:r>
      <w:r>
        <w:t xml:space="preserve">.  For preliminary operating environment (OE) development of the JPL radio, a virtual machine (VM) with the open source RTEMS RTOS will be used.  An ITAR-restricted workstation in the PSU Systems Design Laboratory (SDL) has been set-up for these purposes.  Following preliminary development, JPL Breadboard system will be used for software development using a remote Internet connection. </w:t>
      </w:r>
      <w:r w:rsidR="001A03CC">
        <w:t>T</w:t>
      </w:r>
      <w:r>
        <w:t>he JPL Breadboard system will be used for both the RTEMS RTOS GPP development and the FPGA HDL code development.</w:t>
      </w:r>
    </w:p>
    <w:p w14:paraId="112C22D6" w14:textId="77777777" w:rsidR="009B1F22" w:rsidRDefault="009B1F22" w:rsidP="009B1F22"/>
    <w:p w14:paraId="388E3291" w14:textId="3FE8E30D" w:rsidR="009B1F22" w:rsidRDefault="009B1F22" w:rsidP="009B1F22">
      <w:pPr>
        <w:pStyle w:val="Heading3"/>
      </w:pPr>
      <w:bookmarkStart w:id="118" w:name="_Toc472531394"/>
      <w:r>
        <w:t>Build Procedures</w:t>
      </w:r>
      <w:bookmarkEnd w:id="118"/>
    </w:p>
    <w:p w14:paraId="62A353BD" w14:textId="77777777" w:rsidR="009B1F22" w:rsidRDefault="009B1F22" w:rsidP="00D36455">
      <w:pPr>
        <w:jc w:val="both"/>
      </w:pPr>
    </w:p>
    <w:p w14:paraId="67A0AD56" w14:textId="77777777" w:rsidR="000A28B9" w:rsidRDefault="000A28B9" w:rsidP="000A28B9">
      <w:pPr>
        <w:jc w:val="both"/>
      </w:pPr>
      <w:r>
        <w:t>Code developed for the JPL FPGAs and GPP will follow the procedures described in the Operating Environment Operator’s Guide (JPL D-47937), Operating Environment Integrator’s Guide (D-63241), and Space Telecommunications Radio System Operating Environment Development Environment (JPL D-63258).</w:t>
      </w:r>
    </w:p>
    <w:p w14:paraId="224804B2" w14:textId="77777777" w:rsidR="009B1F22" w:rsidRDefault="009B1F22" w:rsidP="009B1F22"/>
    <w:p w14:paraId="1BDA0162" w14:textId="7FE1DEB0" w:rsidR="009B1F22" w:rsidRDefault="009B1F22" w:rsidP="009B1F22">
      <w:pPr>
        <w:pStyle w:val="Heading3"/>
      </w:pPr>
      <w:bookmarkStart w:id="119" w:name="_Toc472531395"/>
      <w:r>
        <w:t>Source Code Version Control Tool</w:t>
      </w:r>
      <w:bookmarkEnd w:id="119"/>
    </w:p>
    <w:p w14:paraId="3ECAA9D3" w14:textId="77777777" w:rsidR="009B1F22" w:rsidRDefault="009B1F22" w:rsidP="00D36455">
      <w:pPr>
        <w:jc w:val="both"/>
      </w:pPr>
    </w:p>
    <w:p w14:paraId="7E85BE99" w14:textId="22851EC4" w:rsidR="000A28B9" w:rsidRDefault="000A28B9" w:rsidP="000A28B9">
      <w:pPr>
        <w:jc w:val="both"/>
      </w:pPr>
      <w:r>
        <w:t xml:space="preserve">PSU SDL uses the Subversion version control tool to manage source code and track build software versions. Subversion is now a stable tool and is in wide use in both open-source and commercial development.  This tool has been in use for previous SDL and Student Space Programs Laboratory (SSPL) development activities, including the development of the OSIRIS-3U </w:t>
      </w:r>
      <w:proofErr w:type="spellStart"/>
      <w:r>
        <w:t>Cubesat</w:t>
      </w:r>
      <w:proofErr w:type="spellEnd"/>
      <w:r>
        <w:t>.  Subversion is already set</w:t>
      </w:r>
      <w:r w:rsidR="00437E48">
        <w:t xml:space="preserve"> </w:t>
      </w:r>
      <w:r>
        <w:t xml:space="preserve">up to be used with the SDL workstation described above.  This Subversion repository is ITAR protected by default.  Because Subversion was used on previous </w:t>
      </w:r>
      <w:proofErr w:type="spellStart"/>
      <w:r>
        <w:t>SCaN</w:t>
      </w:r>
      <w:proofErr w:type="spellEnd"/>
      <w:r>
        <w:t xml:space="preserve"> Testbed waveform development activities, it is expected that there will be an easy integration when development moves to the JPL Breadboard systems.</w:t>
      </w:r>
    </w:p>
    <w:p w14:paraId="5FD6C228" w14:textId="77777777" w:rsidR="009B1F22" w:rsidRDefault="009B1F22" w:rsidP="009B1F22"/>
    <w:p w14:paraId="1A1A1935" w14:textId="2F6001A7" w:rsidR="009B1F22" w:rsidRDefault="009B1F22" w:rsidP="009B1F22">
      <w:pPr>
        <w:pStyle w:val="Heading3"/>
      </w:pPr>
      <w:bookmarkStart w:id="120" w:name="_Toc472531396"/>
      <w:r>
        <w:t>Controlled Delivery of Software</w:t>
      </w:r>
      <w:bookmarkEnd w:id="120"/>
    </w:p>
    <w:p w14:paraId="1728FA61" w14:textId="77777777" w:rsidR="009B1F22" w:rsidRDefault="009B1F22" w:rsidP="00D36455">
      <w:pPr>
        <w:jc w:val="both"/>
      </w:pPr>
    </w:p>
    <w:p w14:paraId="1822D041" w14:textId="77777777" w:rsidR="000A28B9" w:rsidRPr="00557345" w:rsidRDefault="000A28B9" w:rsidP="000A28B9">
      <w:pPr>
        <w:jc w:val="both"/>
      </w:pPr>
      <w:r>
        <w:t xml:space="preserve">At the completion of development, software will be checked out of the Subversion system and burned to a disk for delivery to the GIU or Flight operations repository.  This type of delivery was used on the </w:t>
      </w:r>
      <w:proofErr w:type="spellStart"/>
      <w:r>
        <w:t>CoNNeCT</w:t>
      </w:r>
      <w:proofErr w:type="spellEnd"/>
      <w:r>
        <w:t xml:space="preserve"> program and, thus, will be used on this project for maintaining consistency.</w:t>
      </w:r>
    </w:p>
    <w:p w14:paraId="63DE2C4A" w14:textId="2A6335A6" w:rsidR="008E0979" w:rsidRDefault="005357B8" w:rsidP="005357B8">
      <w:pPr>
        <w:pStyle w:val="Heading1"/>
      </w:pPr>
      <w:bookmarkStart w:id="121" w:name="_Toc472531397"/>
      <w:r>
        <w:lastRenderedPageBreak/>
        <w:t>Experiment needs</w:t>
      </w:r>
      <w:bookmarkEnd w:id="121"/>
    </w:p>
    <w:p w14:paraId="3B0DEEC8" w14:textId="7DC4924C" w:rsidR="005357B8" w:rsidRDefault="005357B8" w:rsidP="005357B8">
      <w:pPr>
        <w:pStyle w:val="Heading2"/>
      </w:pPr>
      <w:bookmarkStart w:id="122" w:name="_Toc472531398"/>
      <w:r>
        <w:t>Requirement Approach Overview</w:t>
      </w:r>
      <w:bookmarkEnd w:id="122"/>
    </w:p>
    <w:p w14:paraId="2B051A09" w14:textId="77777777" w:rsidR="005357B8" w:rsidRDefault="005357B8" w:rsidP="005357B8"/>
    <w:p w14:paraId="2536E4EE" w14:textId="4BBA69ED" w:rsidR="00507E10" w:rsidRDefault="00F27DE5" w:rsidP="00CE7AD8">
      <w:pPr>
        <w:jc w:val="both"/>
      </w:pPr>
      <w:r>
        <w:t>Fig</w:t>
      </w:r>
      <w:r w:rsidR="00437E48">
        <w:t>ure</w:t>
      </w:r>
      <w:r>
        <w:t xml:space="preserve"> 5</w:t>
      </w:r>
      <w:r w:rsidR="00507E10">
        <w:t>, shown below, outlines the typical concept for using the Experiment Plan to provide information to support flight and ground software updates and communicate experiment needs.</w:t>
      </w:r>
    </w:p>
    <w:p w14:paraId="6617EC86" w14:textId="571A7C06" w:rsidR="008926A3" w:rsidRDefault="00507E10" w:rsidP="005357B8">
      <w:r>
        <w:rPr>
          <w:noProof/>
        </w:rPr>
        <w:drawing>
          <wp:inline distT="0" distB="0" distL="0" distR="0" wp14:anchorId="6C767460" wp14:editId="2E8913A9">
            <wp:extent cx="59436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40785"/>
                    </a:xfrm>
                    <a:prstGeom prst="rect">
                      <a:avLst/>
                    </a:prstGeom>
                    <a:noFill/>
                    <a:ln>
                      <a:noFill/>
                    </a:ln>
                  </pic:spPr>
                </pic:pic>
              </a:graphicData>
            </a:graphic>
          </wp:inline>
        </w:drawing>
      </w:r>
    </w:p>
    <w:p w14:paraId="44ACA160" w14:textId="6CCB5D48" w:rsidR="001F5A94" w:rsidRDefault="00F27DE5" w:rsidP="00F27DE5">
      <w:pPr>
        <w:pStyle w:val="Caption"/>
      </w:pPr>
      <w:bookmarkStart w:id="123" w:name="_Toc472531451"/>
      <w:r>
        <w:t xml:space="preserve">Figure </w:t>
      </w:r>
      <w:fldSimple w:instr=" SEQ Figure \* ARABIC ">
        <w:r w:rsidR="00743B0B">
          <w:rPr>
            <w:noProof/>
          </w:rPr>
          <w:t>16</w:t>
        </w:r>
      </w:fldSimple>
      <w:r>
        <w:t>-</w:t>
      </w:r>
      <w:r w:rsidRPr="00A93168">
        <w:t xml:space="preserve">Experiment Plan diagram block concept showing the relation between the experimenter needs and </w:t>
      </w:r>
      <w:proofErr w:type="spellStart"/>
      <w:r w:rsidRPr="00A93168">
        <w:t>ScaN</w:t>
      </w:r>
      <w:proofErr w:type="spellEnd"/>
      <w:r w:rsidRPr="00A93168">
        <w:t xml:space="preserve"> Testbed project activities for the experiment</w:t>
      </w:r>
      <w:bookmarkEnd w:id="123"/>
    </w:p>
    <w:p w14:paraId="337F2887" w14:textId="77777777" w:rsidR="001F5A94" w:rsidRDefault="001F5A94" w:rsidP="00F27DE5">
      <w:pPr>
        <w:pStyle w:val="Caption"/>
      </w:pPr>
    </w:p>
    <w:p w14:paraId="36A78ADA" w14:textId="44CE60A2" w:rsidR="00CE7AD8" w:rsidRDefault="00F27DE5" w:rsidP="00F27DE5">
      <w:pPr>
        <w:pStyle w:val="Caption"/>
      </w:pPr>
      <w:r w:rsidRPr="00A93168">
        <w:t>.</w:t>
      </w:r>
    </w:p>
    <w:p w14:paraId="3C5E020A" w14:textId="77777777" w:rsidR="002309F0" w:rsidRPr="002309F0" w:rsidRDefault="002309F0" w:rsidP="002309F0"/>
    <w:p w14:paraId="792D754D" w14:textId="0EC07E7E" w:rsidR="005357B8" w:rsidRDefault="00547E21" w:rsidP="00547E21">
      <w:pPr>
        <w:pStyle w:val="Heading2"/>
      </w:pPr>
      <w:bookmarkStart w:id="124" w:name="_Toc472531399"/>
      <w:r>
        <w:t>Experiment Activity Requirements</w:t>
      </w:r>
      <w:bookmarkEnd w:id="124"/>
    </w:p>
    <w:p w14:paraId="5EEB9503" w14:textId="77777777" w:rsidR="00547E21" w:rsidRDefault="00547E21" w:rsidP="00547E21"/>
    <w:p w14:paraId="14EF55CC" w14:textId="07190BBD" w:rsidR="00BD0656" w:rsidRDefault="00BD0656" w:rsidP="00782C0D">
      <w:pPr>
        <w:jc w:val="both"/>
      </w:pPr>
      <w:r>
        <w:t>The experimenter need</w:t>
      </w:r>
      <w:r w:rsidR="00437E48">
        <w:t>s</w:t>
      </w:r>
      <w:r>
        <w:t xml:space="preserve"> to have the ground station and on-orbit SDR radios to reconfigure autonomously based upon the </w:t>
      </w:r>
      <w:r w:rsidR="00437E48">
        <w:t xml:space="preserve">outputs of the </w:t>
      </w:r>
      <w:r>
        <w:t>proto</w:t>
      </w:r>
      <w:r w:rsidR="00437E48">
        <w:t>col predictor,</w:t>
      </w:r>
      <w:r>
        <w:t xml:space="preserve"> which is fed with telemetry information, local performance measurements</w:t>
      </w:r>
      <w:r w:rsidR="00437E48">
        <w:t>,</w:t>
      </w:r>
      <w:r>
        <w:t xml:space="preserve"> and third</w:t>
      </w:r>
      <w:r w:rsidR="00437E48">
        <w:t>-</w:t>
      </w:r>
      <w:r>
        <w:t xml:space="preserve">party databases. The reconfiguration is expected to happen as soon as a change in channel is detected </w:t>
      </w:r>
      <w:proofErr w:type="gramStart"/>
      <w:r>
        <w:t>in order to</w:t>
      </w:r>
      <w:proofErr w:type="gramEnd"/>
      <w:r>
        <w:t xml:space="preserve"> keep the link up and running with a minimum of </w:t>
      </w:r>
      <w:r w:rsidR="00437E48">
        <w:t>predefined quality of service</w:t>
      </w:r>
      <w:r>
        <w:t xml:space="preserve"> or to increase the link performance during favorable channel conditions. </w:t>
      </w:r>
    </w:p>
    <w:p w14:paraId="677A58C4" w14:textId="66E40608" w:rsidR="00CE68E2" w:rsidRDefault="00BD0656" w:rsidP="00782C0D">
      <w:pPr>
        <w:jc w:val="both"/>
      </w:pPr>
      <w:r>
        <w:lastRenderedPageBreak/>
        <w:t xml:space="preserve">The ground system and the avionics of the </w:t>
      </w:r>
      <w:proofErr w:type="spellStart"/>
      <w:r>
        <w:t>ScaN</w:t>
      </w:r>
      <w:proofErr w:type="spellEnd"/>
      <w:r>
        <w:t xml:space="preserve"> Testbed must be able to monitor and record the performance of the radios and the link during the entire experiment for post-processing by the experimenters.</w:t>
      </w:r>
      <w:r w:rsidR="00782C0D">
        <w:t xml:space="preserve"> The output of the analysis of these performance reports might result in updates for the proposed adaptive protocol algorithm and another in-space experiment might be requested to validate the proposed changes.</w:t>
      </w:r>
      <w:r w:rsidR="00CE68E2">
        <w:t xml:space="preserve"> All the information regarding the performance reports, software updates</w:t>
      </w:r>
      <w:r w:rsidR="00437E48">
        <w:t>,</w:t>
      </w:r>
      <w:r w:rsidR="00CE68E2">
        <w:t xml:space="preserve"> and experiment validation are expected to be </w:t>
      </w:r>
      <w:r w:rsidR="00BA6F50">
        <w:t>i</w:t>
      </w:r>
      <w:r w:rsidR="00CE68E2">
        <w:t>n the final report.</w:t>
      </w:r>
    </w:p>
    <w:p w14:paraId="795BA87A" w14:textId="5A903478" w:rsidR="00BD0656" w:rsidRDefault="00BD0656" w:rsidP="00782C0D">
      <w:pPr>
        <w:jc w:val="both"/>
      </w:pPr>
      <w:r>
        <w:t>Payload transmission and reception power level readings are important for the experiment operations. Even though this information is ITAR</w:t>
      </w:r>
      <w:r w:rsidR="00437E48">
        <w:t xml:space="preserve"> controlled</w:t>
      </w:r>
      <w:r>
        <w:t xml:space="preserve"> the experiment only needs </w:t>
      </w:r>
      <w:r w:rsidR="00782C0D">
        <w:t xml:space="preserve">to know the relative power loss, </w:t>
      </w:r>
      <w:r w:rsidR="00437E48">
        <w:t xml:space="preserve">i.e., </w:t>
      </w:r>
      <w:r w:rsidR="00782C0D">
        <w:t xml:space="preserve">the difference </w:t>
      </w:r>
      <w:r>
        <w:t>between the transmitter and the receiver</w:t>
      </w:r>
      <w:r w:rsidR="00782C0D">
        <w:t xml:space="preserve"> power levels.</w:t>
      </w:r>
    </w:p>
    <w:p w14:paraId="7516577C" w14:textId="73DB274C" w:rsidR="0096724C" w:rsidRDefault="0096724C" w:rsidP="00782C0D">
      <w:pPr>
        <w:jc w:val="both"/>
      </w:pPr>
      <w:bookmarkStart w:id="125" w:name="OLE_LINK1"/>
      <w:r w:rsidRPr="008E2375">
        <w:t>The experimenter team request</w:t>
      </w:r>
      <w:r w:rsidR="00437E48" w:rsidRPr="008E2375">
        <w:t>s</w:t>
      </w:r>
      <w:r w:rsidRPr="008E2375">
        <w:t xml:space="preserve"> the evaluation of the </w:t>
      </w:r>
      <w:r w:rsidR="00B3476B" w:rsidRPr="008E2375">
        <w:t xml:space="preserve">feasibility of including </w:t>
      </w:r>
      <w:r w:rsidRPr="008E2375">
        <w:t>TDRS 12 transmission power level</w:t>
      </w:r>
      <w:r w:rsidR="00B3476B" w:rsidRPr="008E2375">
        <w:t>s telemetry data</w:t>
      </w:r>
      <w:r w:rsidRPr="008E2375">
        <w:t xml:space="preserve"> to allow </w:t>
      </w:r>
      <w:r w:rsidR="00CA5FB4" w:rsidRPr="008E2375">
        <w:t>GRC</w:t>
      </w:r>
      <w:r w:rsidRPr="008E2375">
        <w:t xml:space="preserve"> ground station or </w:t>
      </w:r>
      <w:proofErr w:type="spellStart"/>
      <w:r w:rsidRPr="008E2375">
        <w:t>ScaN</w:t>
      </w:r>
      <w:proofErr w:type="spellEnd"/>
      <w:r w:rsidRPr="008E2375">
        <w:t xml:space="preserve"> Testbed to compute the relative power loss. </w:t>
      </w:r>
    </w:p>
    <w:bookmarkEnd w:id="125"/>
    <w:p w14:paraId="5E7B125A" w14:textId="3A89D8B7" w:rsidR="00782C0D" w:rsidRDefault="00782C0D" w:rsidP="00782C0D">
      <w:pPr>
        <w:jc w:val="both"/>
      </w:pPr>
      <w:r>
        <w:t xml:space="preserve">Also, if additional information such as radiation environment </w:t>
      </w:r>
      <w:r w:rsidRPr="008E2375">
        <w:t>levels is publicly released</w:t>
      </w:r>
      <w:r>
        <w:t xml:space="preserve"> it will be added to the list of the conditions under which the experiment was performed while reporting the experiment results in appropriate technical papers, journals</w:t>
      </w:r>
      <w:r w:rsidR="00437E48">
        <w:t>,</w:t>
      </w:r>
      <w:r>
        <w:t xml:space="preserve"> and conferences.</w:t>
      </w:r>
    </w:p>
    <w:p w14:paraId="0BBD863F" w14:textId="3ED21EFC" w:rsidR="00A86BBD" w:rsidRDefault="00A86BBD" w:rsidP="00A86BBD">
      <w:pPr>
        <w:jc w:val="both"/>
      </w:pPr>
      <w:r>
        <w:t>During the ground test phase described below the experimenter team request</w:t>
      </w:r>
      <w:r w:rsidR="00437E48">
        <w:t>s</w:t>
      </w:r>
      <w:r>
        <w:t xml:space="preserve"> that the performance metrics be recorded in the same manner as planned during the on-orbit experiment runs for benchmarking purposes.</w:t>
      </w:r>
    </w:p>
    <w:p w14:paraId="09C1588E" w14:textId="5C477D21" w:rsidR="00547E21" w:rsidRDefault="00547E21" w:rsidP="00547E21">
      <w:pPr>
        <w:pStyle w:val="Heading2"/>
      </w:pPr>
      <w:bookmarkStart w:id="126" w:name="_Toc472531400"/>
      <w:proofErr w:type="spellStart"/>
      <w:r>
        <w:t>ScaN</w:t>
      </w:r>
      <w:proofErr w:type="spellEnd"/>
      <w:r>
        <w:t xml:space="preserve"> Testbed Project Requirements</w:t>
      </w:r>
      <w:bookmarkEnd w:id="126"/>
    </w:p>
    <w:p w14:paraId="289AF8CC" w14:textId="77777777" w:rsidR="00547E21" w:rsidRDefault="00547E21" w:rsidP="00CB148D">
      <w:pPr>
        <w:jc w:val="both"/>
      </w:pPr>
    </w:p>
    <w:p w14:paraId="3F55D58A" w14:textId="537132EB" w:rsidR="005935AA" w:rsidRDefault="005935AA" w:rsidP="005935AA">
      <w:pPr>
        <w:jc w:val="both"/>
      </w:pPr>
      <w:r>
        <w:t xml:space="preserve">The main requirement for software integration is to have remote access to the JPL </w:t>
      </w:r>
      <w:r w:rsidR="00B3476B">
        <w:t>b</w:t>
      </w:r>
      <w:r>
        <w:t xml:space="preserve">readboard </w:t>
      </w:r>
      <w:proofErr w:type="spellStart"/>
      <w:r w:rsidR="00B3476B">
        <w:t>b</w:t>
      </w:r>
      <w:r>
        <w:t>readboard</w:t>
      </w:r>
      <w:proofErr w:type="spellEnd"/>
      <w:r>
        <w:t xml:space="preserve"> systems to implement the early revisions of the adaptive MAC protocol from a workstation at Penn State.</w:t>
      </w:r>
    </w:p>
    <w:p w14:paraId="0D286E0E" w14:textId="3180EB4D" w:rsidR="00CB148D" w:rsidRDefault="00CB148D" w:rsidP="00CB148D">
      <w:pPr>
        <w:jc w:val="both"/>
      </w:pPr>
      <w:r>
        <w:t xml:space="preserve">The main requirement for the experiment execution is the need </w:t>
      </w:r>
      <w:r w:rsidR="00437E48">
        <w:t>for</w:t>
      </w:r>
      <w:r>
        <w:t xml:space="preserve"> recording the quantitative metrics </w:t>
      </w:r>
      <w:r w:rsidR="00A86BBD">
        <w:t>during ground test and during on-orbit operations</w:t>
      </w:r>
      <w:r>
        <w:t xml:space="preserve"> in both </w:t>
      </w:r>
      <w:r w:rsidR="00437E48">
        <w:t xml:space="preserve">the </w:t>
      </w:r>
      <w:r>
        <w:t xml:space="preserve">ground station and </w:t>
      </w:r>
      <w:proofErr w:type="spellStart"/>
      <w:r>
        <w:t>ScaN</w:t>
      </w:r>
      <w:proofErr w:type="spellEnd"/>
      <w:r>
        <w:t xml:space="preserve"> Testbed for post-processing and analysis of the adaptive protocol performance </w:t>
      </w:r>
      <w:r w:rsidR="00A86BBD">
        <w:t>for</w:t>
      </w:r>
      <w:r>
        <w:t xml:space="preserve"> improving the overall data link performance und</w:t>
      </w:r>
      <w:r w:rsidR="00A86BBD">
        <w:t>er different channel conditions.</w:t>
      </w:r>
    </w:p>
    <w:p w14:paraId="23BA1EBC" w14:textId="77777777" w:rsidR="00BA6F50" w:rsidRDefault="00BA6F50" w:rsidP="00547E21"/>
    <w:p w14:paraId="3D983EB8" w14:textId="78937F49" w:rsidR="00547E21" w:rsidRDefault="00547E21" w:rsidP="00547E21">
      <w:pPr>
        <w:pStyle w:val="Heading1"/>
      </w:pPr>
      <w:bookmarkStart w:id="127" w:name="_Toc472531401"/>
      <w:r>
        <w:t>Key Events Summary</w:t>
      </w:r>
      <w:bookmarkEnd w:id="127"/>
    </w:p>
    <w:p w14:paraId="097214C5" w14:textId="77777777" w:rsidR="00547E21" w:rsidRDefault="00547E21" w:rsidP="00547E21"/>
    <w:p w14:paraId="4D871CCA" w14:textId="09486066" w:rsidR="00547E21" w:rsidRDefault="00547E21" w:rsidP="00547E21">
      <w:pPr>
        <w:pStyle w:val="Heading2"/>
      </w:pPr>
      <w:bookmarkStart w:id="128" w:name="_Toc472531402"/>
      <w:r>
        <w:t>Project Phases (Design, Development, Ground Test, On-Orbit Test)</w:t>
      </w:r>
      <w:bookmarkEnd w:id="128"/>
    </w:p>
    <w:p w14:paraId="6717C6F2" w14:textId="0A0A615D" w:rsidR="00C63196" w:rsidRDefault="00C63196" w:rsidP="00C63196"/>
    <w:p w14:paraId="6EB7537A" w14:textId="1948235D" w:rsidR="00C63196" w:rsidRDefault="00C63196" w:rsidP="0082385E">
      <w:pPr>
        <w:pStyle w:val="ListParagraph"/>
        <w:numPr>
          <w:ilvl w:val="0"/>
          <w:numId w:val="16"/>
        </w:numPr>
        <w:spacing w:after="0"/>
        <w:rPr>
          <w:sz w:val="24"/>
        </w:rPr>
      </w:pPr>
      <w:r w:rsidRPr="007F3F39">
        <w:rPr>
          <w:sz w:val="24"/>
        </w:rPr>
        <w:t>Experiment Design</w:t>
      </w:r>
    </w:p>
    <w:p w14:paraId="0C22A429" w14:textId="0D29C440" w:rsidR="007F3F39" w:rsidRDefault="007F3F39" w:rsidP="0082385E">
      <w:pPr>
        <w:spacing w:after="0"/>
        <w:ind w:left="936"/>
        <w:jc w:val="both"/>
      </w:pPr>
      <w:r>
        <w:t>In this phase, the main predictive and adaptive functions and mechanisms of the proposed MAC protocol are defined</w:t>
      </w:r>
      <w:r w:rsidR="00324112">
        <w:t xml:space="preserve"> together with the channel description. </w:t>
      </w:r>
      <w:proofErr w:type="gramStart"/>
      <w:r w:rsidR="00324112">
        <w:t>Also</w:t>
      </w:r>
      <w:proofErr w:type="gramEnd"/>
      <w:r w:rsidR="00324112">
        <w:t xml:space="preserve"> the Experiment Plan </w:t>
      </w:r>
      <w:r w:rsidR="00324112">
        <w:lastRenderedPageBreak/>
        <w:t>describing the experiment execution, performance metrics</w:t>
      </w:r>
      <w:r w:rsidR="00A11BB1">
        <w:t>,</w:t>
      </w:r>
      <w:r w:rsidR="00324112">
        <w:t xml:space="preserve"> and other technical details</w:t>
      </w:r>
      <w:r w:rsidR="0082385E">
        <w:t xml:space="preserve"> such as software code development </w:t>
      </w:r>
      <w:r w:rsidR="00324112">
        <w:t>is completed.</w:t>
      </w:r>
    </w:p>
    <w:p w14:paraId="2399E151" w14:textId="77777777" w:rsidR="0082385E" w:rsidRPr="007F3F39" w:rsidRDefault="0082385E" w:rsidP="0082385E">
      <w:pPr>
        <w:spacing w:after="0"/>
        <w:ind w:left="936"/>
        <w:jc w:val="both"/>
      </w:pPr>
    </w:p>
    <w:p w14:paraId="29744690" w14:textId="3F6A97A1" w:rsidR="007F3F39" w:rsidRDefault="007F3F39" w:rsidP="0082385E">
      <w:pPr>
        <w:pStyle w:val="ListParagraph"/>
        <w:numPr>
          <w:ilvl w:val="0"/>
          <w:numId w:val="16"/>
        </w:numPr>
        <w:rPr>
          <w:sz w:val="24"/>
        </w:rPr>
      </w:pPr>
      <w:r w:rsidRPr="007F3F39">
        <w:rPr>
          <w:sz w:val="24"/>
        </w:rPr>
        <w:t>Experiment Development</w:t>
      </w:r>
    </w:p>
    <w:p w14:paraId="401771F5" w14:textId="6CCE6EC4" w:rsidR="00324112" w:rsidRDefault="0082385E" w:rsidP="00A44F9E">
      <w:pPr>
        <w:pStyle w:val="ListParagraph"/>
        <w:ind w:left="936"/>
        <w:jc w:val="both"/>
      </w:pPr>
      <w:r>
        <w:t xml:space="preserve">During this phase the algorithm for the proposed MAC protocol will be developed. </w:t>
      </w:r>
      <w:r w:rsidR="00A44F9E">
        <w:t xml:space="preserve">While in the development phase, in case the experimenters team receive measurements of the channel, requested to </w:t>
      </w:r>
      <w:proofErr w:type="spellStart"/>
      <w:r w:rsidR="00A44F9E">
        <w:t>ScaN</w:t>
      </w:r>
      <w:proofErr w:type="spellEnd"/>
      <w:r w:rsidR="00A44F9E">
        <w:t xml:space="preserve"> Testbed project through a separate document, those will aid in the accuracy of the channel model used </w:t>
      </w:r>
      <w:r w:rsidR="00A11BB1">
        <w:t xml:space="preserve">in </w:t>
      </w:r>
      <w:r w:rsidR="00A44F9E">
        <w:t>improving the protocol design.</w:t>
      </w:r>
      <w:r>
        <w:t xml:space="preserve"> </w:t>
      </w:r>
      <w:r w:rsidR="00450758">
        <w:t xml:space="preserve">An effort will be </w:t>
      </w:r>
      <w:r w:rsidR="00A11BB1">
        <w:t>made</w:t>
      </w:r>
      <w:r w:rsidR="00450758">
        <w:t xml:space="preserve"> to make the protocol compliant with the CCSDS recommendations. During this phase, if the experimenter team identif</w:t>
      </w:r>
      <w:r w:rsidR="00A11BB1">
        <w:t>ies</w:t>
      </w:r>
      <w:r w:rsidR="00450758">
        <w:t xml:space="preserve"> the need </w:t>
      </w:r>
      <w:r w:rsidR="00A11BB1">
        <w:t>for</w:t>
      </w:r>
      <w:r w:rsidR="00450758">
        <w:t xml:space="preserve"> the addition of any mechanism not previously described on the Project Experiment Proposal or in this Experiment Plan, </w:t>
      </w:r>
      <w:r w:rsidR="00A11BB1">
        <w:t>we</w:t>
      </w:r>
      <w:r w:rsidR="00450758">
        <w:t xml:space="preserve"> will </w:t>
      </w:r>
      <w:r w:rsidR="00A11BB1">
        <w:t>coordinate</w:t>
      </w:r>
      <w:r w:rsidR="00450758">
        <w:t xml:space="preserve"> with </w:t>
      </w:r>
      <w:r w:rsidR="00A11BB1">
        <w:t xml:space="preserve">the </w:t>
      </w:r>
      <w:proofErr w:type="spellStart"/>
      <w:r w:rsidR="00450758">
        <w:t>ScaN</w:t>
      </w:r>
      <w:proofErr w:type="spellEnd"/>
      <w:r w:rsidR="00450758">
        <w:t xml:space="preserve"> Testbed project team during the bi-week</w:t>
      </w:r>
      <w:r w:rsidR="00A11BB1">
        <w:t>ly</w:t>
      </w:r>
      <w:r w:rsidR="00450758">
        <w:t xml:space="preserve"> conferences or through another documentation request.</w:t>
      </w:r>
    </w:p>
    <w:p w14:paraId="1FD7BAF6" w14:textId="77777777" w:rsidR="00324112" w:rsidRPr="00324112" w:rsidRDefault="00324112" w:rsidP="00324112">
      <w:pPr>
        <w:pStyle w:val="ListParagraph"/>
        <w:ind w:left="936"/>
      </w:pPr>
    </w:p>
    <w:p w14:paraId="6AF5071F" w14:textId="603F2F36" w:rsidR="007F3F39" w:rsidRDefault="007F3F39" w:rsidP="00C63196">
      <w:pPr>
        <w:pStyle w:val="ListParagraph"/>
        <w:numPr>
          <w:ilvl w:val="0"/>
          <w:numId w:val="16"/>
        </w:numPr>
        <w:rPr>
          <w:sz w:val="24"/>
        </w:rPr>
      </w:pPr>
      <w:r w:rsidRPr="007F3F39">
        <w:rPr>
          <w:sz w:val="24"/>
        </w:rPr>
        <w:t>Implementation, Integration</w:t>
      </w:r>
      <w:r w:rsidR="00BA0C09">
        <w:rPr>
          <w:sz w:val="24"/>
        </w:rPr>
        <w:t>,</w:t>
      </w:r>
      <w:r w:rsidRPr="007F3F39">
        <w:rPr>
          <w:sz w:val="24"/>
        </w:rPr>
        <w:t xml:space="preserve"> and </w:t>
      </w:r>
      <w:r w:rsidR="00450758">
        <w:rPr>
          <w:sz w:val="24"/>
        </w:rPr>
        <w:t xml:space="preserve">Ground </w:t>
      </w:r>
      <w:r w:rsidRPr="007F3F39">
        <w:rPr>
          <w:sz w:val="24"/>
        </w:rPr>
        <w:t>Test</w:t>
      </w:r>
    </w:p>
    <w:p w14:paraId="001310F1" w14:textId="7760A4D1" w:rsidR="00863D11" w:rsidRPr="0037478C" w:rsidRDefault="00863D11" w:rsidP="00450758">
      <w:pPr>
        <w:pStyle w:val="ListParagraph"/>
        <w:ind w:left="936"/>
        <w:jc w:val="both"/>
      </w:pPr>
      <w:r w:rsidRPr="0037478C">
        <w:t>During this phase the software implementation of the algorithm will be done through coding the protocol to the specific software used by the radio</w:t>
      </w:r>
      <w:r w:rsidR="00BA0C09">
        <w:t>s</w:t>
      </w:r>
      <w:r w:rsidRPr="0037478C">
        <w:t xml:space="preserve"> FPGA</w:t>
      </w:r>
      <w:r w:rsidR="00BA0C09">
        <w:t>s</w:t>
      </w:r>
      <w:r w:rsidRPr="0037478C">
        <w:t>.</w:t>
      </w:r>
    </w:p>
    <w:p w14:paraId="3DA70EC5" w14:textId="2812E24A" w:rsidR="00863D11" w:rsidRPr="0037478C" w:rsidRDefault="00863D11" w:rsidP="00450758">
      <w:pPr>
        <w:pStyle w:val="ListParagraph"/>
        <w:ind w:left="936"/>
        <w:jc w:val="both"/>
      </w:pPr>
      <w:r w:rsidRPr="0037478C">
        <w:t xml:space="preserve">After implementation, the integration and </w:t>
      </w:r>
      <w:r w:rsidR="00450758" w:rsidRPr="0037478C">
        <w:t xml:space="preserve">ground </w:t>
      </w:r>
      <w:r w:rsidRPr="0037478C">
        <w:t xml:space="preserve">test will occur with the support of </w:t>
      </w:r>
      <w:r w:rsidR="00BA0C09">
        <w:t xml:space="preserve">the </w:t>
      </w:r>
      <w:proofErr w:type="spellStart"/>
      <w:r w:rsidRPr="0037478C">
        <w:t>ScaN</w:t>
      </w:r>
      <w:proofErr w:type="spellEnd"/>
      <w:r w:rsidRPr="0037478C">
        <w:t xml:space="preserve"> Te</w:t>
      </w:r>
      <w:r w:rsidR="00450758" w:rsidRPr="0037478C">
        <w:t>stbed project technical support to make sure that the radios perform as expected during the algorithm design and development phases.</w:t>
      </w:r>
    </w:p>
    <w:p w14:paraId="294CB890" w14:textId="056F64FD" w:rsidR="008F297F" w:rsidRPr="0037478C" w:rsidRDefault="008F297F" w:rsidP="008F297F">
      <w:pPr>
        <w:pStyle w:val="ListParagraph"/>
        <w:ind w:left="936"/>
        <w:jc w:val="both"/>
      </w:pPr>
      <w:r w:rsidRPr="0037478C">
        <w:t>During ground testing</w:t>
      </w:r>
      <w:r w:rsidR="00BA0C09">
        <w:t>,</w:t>
      </w:r>
      <w:r w:rsidRPr="0037478C">
        <w:t xml:space="preserve"> the experimenter team request</w:t>
      </w:r>
      <w:r w:rsidR="00BA0C09">
        <w:t>s</w:t>
      </w:r>
      <w:r w:rsidRPr="0037478C">
        <w:t xml:space="preserve"> that the performance metrics be recorded in the same manner as expected for the on-orbit experiment runs for benchmarking purposes against the on-orbit experiment runs with the protocol feature </w:t>
      </w:r>
      <w:r w:rsidR="00BA0C09">
        <w:t xml:space="preserve">turned </w:t>
      </w:r>
      <w:r w:rsidRPr="0037478C">
        <w:t>on and off.</w:t>
      </w:r>
    </w:p>
    <w:p w14:paraId="79CE3E02" w14:textId="77777777" w:rsidR="00863D11" w:rsidRPr="007F3F39" w:rsidRDefault="00863D11" w:rsidP="00863D11">
      <w:pPr>
        <w:pStyle w:val="ListParagraph"/>
        <w:ind w:left="936"/>
        <w:rPr>
          <w:sz w:val="24"/>
        </w:rPr>
      </w:pPr>
    </w:p>
    <w:p w14:paraId="3C960326" w14:textId="0EDF595F" w:rsidR="007F3F39" w:rsidRDefault="007F3F39" w:rsidP="00C63196">
      <w:pPr>
        <w:pStyle w:val="ListParagraph"/>
        <w:numPr>
          <w:ilvl w:val="0"/>
          <w:numId w:val="16"/>
        </w:numPr>
        <w:rPr>
          <w:sz w:val="24"/>
        </w:rPr>
      </w:pPr>
      <w:r w:rsidRPr="007F3F39">
        <w:rPr>
          <w:sz w:val="24"/>
        </w:rPr>
        <w:t>On-orbit Operations</w:t>
      </w:r>
    </w:p>
    <w:p w14:paraId="7AC71F49" w14:textId="3EC1DB81" w:rsidR="00863D11" w:rsidRPr="0037478C" w:rsidRDefault="00863D11" w:rsidP="00924311">
      <w:pPr>
        <w:pStyle w:val="ListParagraph"/>
        <w:ind w:left="936"/>
        <w:jc w:val="both"/>
      </w:pPr>
      <w:r w:rsidRPr="0037478C">
        <w:t>During this pha</w:t>
      </w:r>
      <w:r w:rsidR="00924311" w:rsidRPr="0037478C">
        <w:t xml:space="preserve">se the on-orbit test will occur. During each test already described </w:t>
      </w:r>
      <w:r w:rsidR="007D720F">
        <w:t>i</w:t>
      </w:r>
      <w:r w:rsidR="00924311" w:rsidRPr="0037478C">
        <w:t>n this Experiment Plan, performance metrics will be recorded at both communicating nodes, ground station</w:t>
      </w:r>
      <w:r w:rsidR="007D720F">
        <w:t>,</w:t>
      </w:r>
      <w:r w:rsidR="00924311" w:rsidRPr="0037478C">
        <w:t xml:space="preserve"> and </w:t>
      </w:r>
      <w:proofErr w:type="spellStart"/>
      <w:r w:rsidR="00924311" w:rsidRPr="0037478C">
        <w:t>ScaN</w:t>
      </w:r>
      <w:proofErr w:type="spellEnd"/>
      <w:r w:rsidR="00924311" w:rsidRPr="0037478C">
        <w:t xml:space="preserve"> Testbed for post-processing by the experimenter team. Depending on the results, improvements might be suggested by software updates and requests of another on-orbit experiment run </w:t>
      </w:r>
      <w:proofErr w:type="gramStart"/>
      <w:r w:rsidR="00924311" w:rsidRPr="0037478C">
        <w:t>in order to</w:t>
      </w:r>
      <w:proofErr w:type="gramEnd"/>
      <w:r w:rsidR="00924311" w:rsidRPr="0037478C">
        <w:t xml:space="preserve"> validate the changes.</w:t>
      </w:r>
    </w:p>
    <w:p w14:paraId="7838E018" w14:textId="77777777" w:rsidR="00E83E4F" w:rsidRDefault="00E83E4F" w:rsidP="00924311">
      <w:pPr>
        <w:pStyle w:val="ListParagraph"/>
        <w:ind w:left="936"/>
        <w:jc w:val="both"/>
        <w:rPr>
          <w:sz w:val="24"/>
        </w:rPr>
      </w:pPr>
    </w:p>
    <w:p w14:paraId="648E5486" w14:textId="6BB49A9B" w:rsidR="00D36455" w:rsidRPr="00CE62EA" w:rsidRDefault="00D36455" w:rsidP="00924311">
      <w:pPr>
        <w:pStyle w:val="ListParagraph"/>
        <w:ind w:left="936"/>
        <w:jc w:val="both"/>
        <w:rPr>
          <w:szCs w:val="24"/>
        </w:rPr>
      </w:pPr>
      <w:r w:rsidRPr="00CE62EA">
        <w:rPr>
          <w:szCs w:val="24"/>
        </w:rPr>
        <w:t xml:space="preserve">The on-orbit experiment is divided into three </w:t>
      </w:r>
      <w:r w:rsidR="007952C3" w:rsidRPr="00CE62EA">
        <w:rPr>
          <w:szCs w:val="24"/>
        </w:rPr>
        <w:t>experiments</w:t>
      </w:r>
      <w:r w:rsidRPr="00CE62EA">
        <w:rPr>
          <w:szCs w:val="24"/>
        </w:rPr>
        <w:t>:</w:t>
      </w:r>
    </w:p>
    <w:p w14:paraId="66F4350A" w14:textId="3677508B" w:rsidR="00D36455" w:rsidRPr="00CE62EA" w:rsidRDefault="007952C3" w:rsidP="00D36455">
      <w:pPr>
        <w:pStyle w:val="ListParagraph"/>
        <w:numPr>
          <w:ilvl w:val="0"/>
          <w:numId w:val="17"/>
        </w:numPr>
        <w:jc w:val="both"/>
        <w:rPr>
          <w:szCs w:val="24"/>
        </w:rPr>
      </w:pPr>
      <w:r w:rsidRPr="00CE62EA">
        <w:rPr>
          <w:szCs w:val="24"/>
        </w:rPr>
        <w:t>Experiment 1: On-orbit operations for scenario 1 (closed-loop)</w:t>
      </w:r>
      <w:r w:rsidR="00D36455" w:rsidRPr="00CE62EA">
        <w:rPr>
          <w:szCs w:val="24"/>
        </w:rPr>
        <w:t xml:space="preserve"> </w:t>
      </w:r>
    </w:p>
    <w:p w14:paraId="2951C0D3" w14:textId="1DBBEA63" w:rsidR="00D36455" w:rsidRPr="00CE62EA" w:rsidRDefault="00D36455" w:rsidP="00D36455">
      <w:pPr>
        <w:pStyle w:val="ListParagraph"/>
        <w:ind w:left="1296"/>
        <w:jc w:val="both"/>
        <w:rPr>
          <w:szCs w:val="24"/>
        </w:rPr>
      </w:pPr>
      <w:r w:rsidRPr="00CE62EA">
        <w:rPr>
          <w:szCs w:val="24"/>
        </w:rPr>
        <w:t xml:space="preserve">Communication link between </w:t>
      </w:r>
      <w:proofErr w:type="spellStart"/>
      <w:r w:rsidRPr="00CE62EA">
        <w:rPr>
          <w:szCs w:val="24"/>
        </w:rPr>
        <w:t>ScaN</w:t>
      </w:r>
      <w:proofErr w:type="spellEnd"/>
      <w:r w:rsidRPr="00CE62EA">
        <w:rPr>
          <w:szCs w:val="24"/>
        </w:rPr>
        <w:t xml:space="preserve"> Testbed and </w:t>
      </w:r>
      <w:r w:rsidR="00CA5FB4" w:rsidRPr="00CE62EA">
        <w:rPr>
          <w:szCs w:val="24"/>
        </w:rPr>
        <w:t>GRC</w:t>
      </w:r>
      <w:r w:rsidRPr="00CE62EA">
        <w:rPr>
          <w:szCs w:val="24"/>
        </w:rPr>
        <w:t xml:space="preserve"> ground station in S-b</w:t>
      </w:r>
      <w:r w:rsidR="00B6028D" w:rsidRPr="00CE62EA">
        <w:rPr>
          <w:szCs w:val="24"/>
        </w:rPr>
        <w:t>and using S-Band GN-LGA antenna, with CSI feedback and adaptation taking place on the return link.</w:t>
      </w:r>
    </w:p>
    <w:p w14:paraId="60F510BB" w14:textId="77777777" w:rsidR="00D36455" w:rsidRPr="00CE62EA" w:rsidRDefault="00D36455" w:rsidP="00D36455">
      <w:pPr>
        <w:pStyle w:val="ListParagraph"/>
        <w:ind w:left="1296"/>
        <w:jc w:val="both"/>
        <w:rPr>
          <w:szCs w:val="24"/>
        </w:rPr>
      </w:pPr>
    </w:p>
    <w:p w14:paraId="39915494" w14:textId="60267495" w:rsidR="00D36455" w:rsidRPr="00CE62EA" w:rsidRDefault="007952C3" w:rsidP="00D36455">
      <w:pPr>
        <w:pStyle w:val="ListParagraph"/>
        <w:numPr>
          <w:ilvl w:val="0"/>
          <w:numId w:val="17"/>
        </w:numPr>
        <w:jc w:val="both"/>
        <w:rPr>
          <w:szCs w:val="24"/>
        </w:rPr>
      </w:pPr>
      <w:r w:rsidRPr="00CE62EA">
        <w:rPr>
          <w:szCs w:val="24"/>
        </w:rPr>
        <w:t xml:space="preserve">Experiment 2: </w:t>
      </w:r>
      <w:r w:rsidR="00D36455" w:rsidRPr="00CE62EA">
        <w:rPr>
          <w:szCs w:val="24"/>
        </w:rPr>
        <w:t xml:space="preserve">On-orbit operations for </w:t>
      </w:r>
      <w:r w:rsidR="00B6028D" w:rsidRPr="00CE62EA">
        <w:rPr>
          <w:szCs w:val="24"/>
        </w:rPr>
        <w:t>scenario 1 (open-loop)</w:t>
      </w:r>
      <w:r w:rsidR="00D36455" w:rsidRPr="00CE62EA">
        <w:rPr>
          <w:szCs w:val="24"/>
        </w:rPr>
        <w:t xml:space="preserve">: </w:t>
      </w:r>
    </w:p>
    <w:p w14:paraId="175932CF" w14:textId="61752AC5" w:rsidR="00B6028D" w:rsidRPr="00CE62EA" w:rsidRDefault="00B6028D" w:rsidP="00B6028D">
      <w:pPr>
        <w:pStyle w:val="ListParagraph"/>
        <w:ind w:left="1296"/>
        <w:jc w:val="both"/>
        <w:rPr>
          <w:szCs w:val="24"/>
        </w:rPr>
      </w:pPr>
      <w:r w:rsidRPr="00CE62EA">
        <w:rPr>
          <w:szCs w:val="24"/>
        </w:rPr>
        <w:t xml:space="preserve">Communication link between </w:t>
      </w:r>
      <w:proofErr w:type="spellStart"/>
      <w:r w:rsidRPr="00CE62EA">
        <w:rPr>
          <w:szCs w:val="24"/>
        </w:rPr>
        <w:t>ScaN</w:t>
      </w:r>
      <w:proofErr w:type="spellEnd"/>
      <w:r w:rsidRPr="00CE62EA">
        <w:rPr>
          <w:szCs w:val="24"/>
        </w:rPr>
        <w:t xml:space="preserve"> Testbed and GRC ground station in S-band using S-Band GN-LGA antenna, without CSI feedback and adaptation taking place on the return link.</w:t>
      </w:r>
    </w:p>
    <w:p w14:paraId="6237B296" w14:textId="77777777" w:rsidR="00B6028D" w:rsidRPr="00CE62EA" w:rsidRDefault="00B6028D" w:rsidP="00D36455">
      <w:pPr>
        <w:pStyle w:val="ListParagraph"/>
        <w:ind w:left="1296"/>
        <w:jc w:val="both"/>
        <w:rPr>
          <w:szCs w:val="24"/>
        </w:rPr>
      </w:pPr>
    </w:p>
    <w:p w14:paraId="515B0663" w14:textId="17F9DD7B" w:rsidR="00D36455" w:rsidRPr="00CE62EA" w:rsidRDefault="007952C3" w:rsidP="00D36455">
      <w:pPr>
        <w:pStyle w:val="ListParagraph"/>
        <w:numPr>
          <w:ilvl w:val="0"/>
          <w:numId w:val="17"/>
        </w:numPr>
        <w:jc w:val="both"/>
        <w:rPr>
          <w:szCs w:val="24"/>
        </w:rPr>
      </w:pPr>
      <w:r w:rsidRPr="00CE62EA">
        <w:rPr>
          <w:szCs w:val="24"/>
        </w:rPr>
        <w:t xml:space="preserve">Experiment 3: </w:t>
      </w:r>
      <w:r w:rsidR="00D36455" w:rsidRPr="00CE62EA">
        <w:rPr>
          <w:szCs w:val="24"/>
        </w:rPr>
        <w:t xml:space="preserve">On-orbit operations for scenario </w:t>
      </w:r>
      <w:r w:rsidR="00B6028D" w:rsidRPr="00CE62EA">
        <w:rPr>
          <w:szCs w:val="24"/>
        </w:rPr>
        <w:t>4</w:t>
      </w:r>
      <w:r w:rsidR="00D36455" w:rsidRPr="00CE62EA">
        <w:rPr>
          <w:szCs w:val="24"/>
        </w:rPr>
        <w:t xml:space="preserve">: </w:t>
      </w:r>
    </w:p>
    <w:p w14:paraId="17E77F5A" w14:textId="776A1517" w:rsidR="00E83E4F" w:rsidRPr="00CB5330" w:rsidRDefault="00D36455" w:rsidP="00E83E4F">
      <w:pPr>
        <w:pStyle w:val="ListParagraph"/>
        <w:ind w:left="1296"/>
        <w:jc w:val="both"/>
        <w:rPr>
          <w:sz w:val="20"/>
        </w:rPr>
      </w:pPr>
      <w:r w:rsidRPr="00CE62EA">
        <w:rPr>
          <w:szCs w:val="24"/>
        </w:rPr>
        <w:t xml:space="preserve">Communication link between White Sands </w:t>
      </w:r>
      <w:r w:rsidR="00B6028D" w:rsidRPr="00CE62EA">
        <w:rPr>
          <w:szCs w:val="24"/>
        </w:rPr>
        <w:t>GS and NASA GRC GS</w:t>
      </w:r>
      <w:r w:rsidRPr="00CE62EA">
        <w:rPr>
          <w:szCs w:val="24"/>
        </w:rPr>
        <w:t xml:space="preserve"> </w:t>
      </w:r>
      <w:r w:rsidR="00B6028D" w:rsidRPr="00CE62EA">
        <w:rPr>
          <w:szCs w:val="24"/>
        </w:rPr>
        <w:t>at</w:t>
      </w:r>
      <w:r w:rsidRPr="00CE62EA">
        <w:rPr>
          <w:szCs w:val="24"/>
        </w:rPr>
        <w:t xml:space="preserve"> S-band </w:t>
      </w:r>
      <w:r w:rsidR="00E83E4F" w:rsidRPr="00CE62EA">
        <w:rPr>
          <w:szCs w:val="24"/>
        </w:rPr>
        <w:t>through TRDS-12.</w:t>
      </w:r>
    </w:p>
    <w:p w14:paraId="176675F4" w14:textId="77777777" w:rsidR="00D36455" w:rsidRPr="007F3F39" w:rsidRDefault="00D36455" w:rsidP="00924311">
      <w:pPr>
        <w:pStyle w:val="ListParagraph"/>
        <w:ind w:left="936"/>
        <w:jc w:val="both"/>
        <w:rPr>
          <w:sz w:val="24"/>
        </w:rPr>
      </w:pPr>
    </w:p>
    <w:p w14:paraId="38A6CF7E" w14:textId="761D8B94" w:rsidR="00547E21" w:rsidRDefault="00547E21" w:rsidP="00547E21">
      <w:pPr>
        <w:pStyle w:val="Heading2"/>
      </w:pPr>
      <w:bookmarkStart w:id="129" w:name="_Toc472531403"/>
      <w:r>
        <w:lastRenderedPageBreak/>
        <w:t>Key Milestones (Including Reviews)</w:t>
      </w:r>
      <w:bookmarkEnd w:id="129"/>
    </w:p>
    <w:p w14:paraId="70833F3A" w14:textId="77777777" w:rsidR="00547E21" w:rsidRDefault="00547E21" w:rsidP="00547E21"/>
    <w:p w14:paraId="3B18AEF3" w14:textId="01BB80CC" w:rsidR="00E83E4F" w:rsidRDefault="00002CE3" w:rsidP="006C7B82">
      <w:pPr>
        <w:jc w:val="both"/>
      </w:pPr>
      <w:r>
        <w:t>Key milestone</w:t>
      </w:r>
      <w:r w:rsidR="00D023FF">
        <w:t>s and</w:t>
      </w:r>
      <w:r w:rsidR="0034783B">
        <w:t xml:space="preserve"> expected deadline</w:t>
      </w:r>
      <w:r>
        <w:t xml:space="preserve">s are provided for </w:t>
      </w:r>
      <w:r w:rsidR="006C7B82">
        <w:t>experiment design, development, implementation and integration. For the ground testing and on-orbit operations we provide an expected date</w:t>
      </w:r>
      <w:r w:rsidR="00D023FF">
        <w:t>,</w:t>
      </w:r>
      <w:r w:rsidR="006C7B82">
        <w:t xml:space="preserve"> given </w:t>
      </w:r>
      <w:r w:rsidR="00D023FF">
        <w:t xml:space="preserve">that </w:t>
      </w:r>
      <w:r w:rsidR="006C7B82">
        <w:t>the exact date will depend on the algorithm development and implementation end date and on the schedule of available time window</w:t>
      </w:r>
      <w:r w:rsidR="00D023FF">
        <w:t>s</w:t>
      </w:r>
      <w:r w:rsidR="006C7B82">
        <w:t xml:space="preserve"> provided by </w:t>
      </w:r>
      <w:r w:rsidR="00D023FF">
        <w:t xml:space="preserve">the </w:t>
      </w:r>
      <w:proofErr w:type="spellStart"/>
      <w:r w:rsidR="006C7B82">
        <w:t>ScaN</w:t>
      </w:r>
      <w:proofErr w:type="spellEnd"/>
      <w:r w:rsidR="006C7B82">
        <w:t xml:space="preserve"> Testbed project team upon coordination with the ground station facilities </w:t>
      </w:r>
      <w:r w:rsidR="00D023FF">
        <w:t>at</w:t>
      </w:r>
      <w:r w:rsidR="006C7B82">
        <w:t xml:space="preserve"> </w:t>
      </w:r>
      <w:r w:rsidR="00CA5FB4">
        <w:t>GRC</w:t>
      </w:r>
      <w:r w:rsidR="006C7B82">
        <w:t xml:space="preserve"> and White Sands.</w:t>
      </w:r>
    </w:p>
    <w:p w14:paraId="45A877C8" w14:textId="45A504FC" w:rsidR="0034783B" w:rsidRDefault="00B92FFA" w:rsidP="00B92FFA">
      <w:pPr>
        <w:pStyle w:val="Caption"/>
      </w:pPr>
      <w:bookmarkStart w:id="130" w:name="_Toc472531455"/>
      <w:r>
        <w:t xml:space="preserve">Table </w:t>
      </w:r>
      <w:fldSimple w:instr=" SEQ Table \* ARABIC ">
        <w:r w:rsidR="00743B0B">
          <w:rPr>
            <w:noProof/>
          </w:rPr>
          <w:t>3</w:t>
        </w:r>
      </w:fldSimple>
      <w:r>
        <w:t>-Key milestones</w:t>
      </w:r>
      <w:r w:rsidR="0061091F">
        <w:t xml:space="preserve"> and expected completion dates</w:t>
      </w:r>
      <w:bookmarkEnd w:id="130"/>
    </w:p>
    <w:tbl>
      <w:tblPr>
        <w:tblStyle w:val="TableGrid"/>
        <w:tblW w:w="9167" w:type="dxa"/>
        <w:tblLook w:val="04A0" w:firstRow="1" w:lastRow="0" w:firstColumn="1" w:lastColumn="0" w:noHBand="0" w:noVBand="1"/>
      </w:tblPr>
      <w:tblGrid>
        <w:gridCol w:w="896"/>
        <w:gridCol w:w="6864"/>
        <w:gridCol w:w="1407"/>
      </w:tblGrid>
      <w:tr w:rsidR="005A3A06" w:rsidRPr="0034783B" w14:paraId="08004BF6" w14:textId="77777777" w:rsidTr="005A3A06">
        <w:tc>
          <w:tcPr>
            <w:tcW w:w="896" w:type="dxa"/>
            <w:shd w:val="clear" w:color="auto" w:fill="E7E6E6" w:themeFill="background2"/>
          </w:tcPr>
          <w:p w14:paraId="07BF3317" w14:textId="6F9A4E6A" w:rsidR="005A3A06" w:rsidRPr="0034783B" w:rsidRDefault="005A3A06" w:rsidP="005A3A06">
            <w:pPr>
              <w:jc w:val="center"/>
              <w:rPr>
                <w:b/>
              </w:rPr>
            </w:pPr>
            <w:r>
              <w:rPr>
                <w:b/>
              </w:rPr>
              <w:t>Task #</w:t>
            </w:r>
          </w:p>
        </w:tc>
        <w:tc>
          <w:tcPr>
            <w:tcW w:w="6864" w:type="dxa"/>
            <w:shd w:val="clear" w:color="auto" w:fill="E7E6E6" w:themeFill="background2"/>
          </w:tcPr>
          <w:p w14:paraId="76BDC7D8" w14:textId="45EE933D" w:rsidR="005A3A06" w:rsidRPr="0034783B" w:rsidRDefault="005A3A06" w:rsidP="006C7B82">
            <w:pPr>
              <w:jc w:val="both"/>
              <w:rPr>
                <w:b/>
              </w:rPr>
            </w:pPr>
            <w:r w:rsidRPr="0034783B">
              <w:rPr>
                <w:b/>
              </w:rPr>
              <w:t>Milestone</w:t>
            </w:r>
            <w:r w:rsidR="0061091F">
              <w:rPr>
                <w:b/>
              </w:rPr>
              <w:t>s</w:t>
            </w:r>
          </w:p>
        </w:tc>
        <w:tc>
          <w:tcPr>
            <w:tcW w:w="1407" w:type="dxa"/>
            <w:shd w:val="clear" w:color="auto" w:fill="E7E6E6" w:themeFill="background2"/>
          </w:tcPr>
          <w:p w14:paraId="69A8B3A2" w14:textId="47E082D7" w:rsidR="005A3A06" w:rsidRPr="0034783B" w:rsidRDefault="005A3A06" w:rsidP="006C7B82">
            <w:pPr>
              <w:jc w:val="both"/>
              <w:rPr>
                <w:b/>
              </w:rPr>
            </w:pPr>
            <w:r w:rsidRPr="0034783B">
              <w:rPr>
                <w:b/>
              </w:rPr>
              <w:t>Date</w:t>
            </w:r>
            <w:r w:rsidR="0061091F">
              <w:rPr>
                <w:b/>
              </w:rPr>
              <w:t>s</w:t>
            </w:r>
          </w:p>
        </w:tc>
      </w:tr>
      <w:tr w:rsidR="005A3A06" w:rsidRPr="0034783B" w14:paraId="79E7D5CF" w14:textId="77777777" w:rsidTr="005A3A06">
        <w:tc>
          <w:tcPr>
            <w:tcW w:w="896" w:type="dxa"/>
          </w:tcPr>
          <w:p w14:paraId="1AB8B938" w14:textId="0DBF29BA" w:rsidR="005A3A06" w:rsidRDefault="005A3A06" w:rsidP="005A3A06">
            <w:pPr>
              <w:jc w:val="center"/>
              <w:rPr>
                <w:b/>
              </w:rPr>
            </w:pPr>
            <w:r>
              <w:rPr>
                <w:b/>
              </w:rPr>
              <w:t>-</w:t>
            </w:r>
          </w:p>
        </w:tc>
        <w:tc>
          <w:tcPr>
            <w:tcW w:w="6864" w:type="dxa"/>
            <w:shd w:val="clear" w:color="auto" w:fill="auto"/>
          </w:tcPr>
          <w:p w14:paraId="537360EC" w14:textId="0DA1FECD" w:rsidR="005A3A06" w:rsidRPr="0034783B" w:rsidRDefault="005A3A06" w:rsidP="006C7B82">
            <w:pPr>
              <w:jc w:val="both"/>
              <w:rPr>
                <w:b/>
              </w:rPr>
            </w:pPr>
            <w:r>
              <w:rPr>
                <w:b/>
              </w:rPr>
              <w:t>Starting date</w:t>
            </w:r>
          </w:p>
        </w:tc>
        <w:tc>
          <w:tcPr>
            <w:tcW w:w="1407" w:type="dxa"/>
            <w:shd w:val="clear" w:color="auto" w:fill="auto"/>
          </w:tcPr>
          <w:p w14:paraId="0C5A291C" w14:textId="1484F162" w:rsidR="005A3A06" w:rsidRPr="0034783B" w:rsidRDefault="005A3A06" w:rsidP="006C7B82">
            <w:pPr>
              <w:jc w:val="both"/>
              <w:rPr>
                <w:b/>
              </w:rPr>
            </w:pPr>
            <w:r>
              <w:rPr>
                <w:b/>
              </w:rPr>
              <w:t>11/13/2014</w:t>
            </w:r>
          </w:p>
        </w:tc>
      </w:tr>
      <w:tr w:rsidR="005A3A06" w14:paraId="5C5AEC32" w14:textId="77777777" w:rsidTr="005A3A06">
        <w:tc>
          <w:tcPr>
            <w:tcW w:w="896" w:type="dxa"/>
          </w:tcPr>
          <w:p w14:paraId="4387F5F4" w14:textId="04A09784" w:rsidR="005A3A06" w:rsidRDefault="005A3A06" w:rsidP="005A3A06">
            <w:pPr>
              <w:jc w:val="center"/>
            </w:pPr>
            <w:r>
              <w:t>1</w:t>
            </w:r>
          </w:p>
        </w:tc>
        <w:tc>
          <w:tcPr>
            <w:tcW w:w="6864" w:type="dxa"/>
          </w:tcPr>
          <w:p w14:paraId="0E6EC462" w14:textId="7601F103" w:rsidR="005A3A06" w:rsidRDefault="005A3A06" w:rsidP="006C7B82">
            <w:pPr>
              <w:jc w:val="both"/>
            </w:pPr>
            <w:r>
              <w:t>Experiment Plan</w:t>
            </w:r>
          </w:p>
        </w:tc>
        <w:tc>
          <w:tcPr>
            <w:tcW w:w="1407" w:type="dxa"/>
          </w:tcPr>
          <w:p w14:paraId="4A7096ED" w14:textId="6ECBA904" w:rsidR="005A3A06" w:rsidRDefault="005A3A06" w:rsidP="006C7B82">
            <w:pPr>
              <w:jc w:val="both"/>
            </w:pPr>
            <w:r>
              <w:t>05/01/2015</w:t>
            </w:r>
          </w:p>
        </w:tc>
      </w:tr>
      <w:tr w:rsidR="005A3A06" w14:paraId="72470349" w14:textId="77777777" w:rsidTr="005A3A06">
        <w:tc>
          <w:tcPr>
            <w:tcW w:w="896" w:type="dxa"/>
          </w:tcPr>
          <w:p w14:paraId="21F2F037" w14:textId="1FE148A5" w:rsidR="005A3A06" w:rsidRDefault="005A3A06" w:rsidP="005A3A06">
            <w:pPr>
              <w:jc w:val="center"/>
            </w:pPr>
            <w:r>
              <w:t>2</w:t>
            </w:r>
          </w:p>
        </w:tc>
        <w:tc>
          <w:tcPr>
            <w:tcW w:w="6864" w:type="dxa"/>
          </w:tcPr>
          <w:p w14:paraId="27241BCC" w14:textId="510402F9" w:rsidR="005A3A06" w:rsidRDefault="005A3A06" w:rsidP="002D2208">
            <w:pPr>
              <w:jc w:val="both"/>
            </w:pPr>
            <w:r>
              <w:t>Experiment Development and test on experimenter development system</w:t>
            </w:r>
          </w:p>
        </w:tc>
        <w:tc>
          <w:tcPr>
            <w:tcW w:w="1407" w:type="dxa"/>
          </w:tcPr>
          <w:p w14:paraId="2F4B2E96" w14:textId="660304F8" w:rsidR="005A3A06" w:rsidRPr="008E2375" w:rsidRDefault="00ED525E" w:rsidP="002D2208">
            <w:pPr>
              <w:jc w:val="both"/>
            </w:pPr>
            <w:r w:rsidRPr="008E2375">
              <w:t>10</w:t>
            </w:r>
            <w:r w:rsidR="005A3A06" w:rsidRPr="008E2375">
              <w:t>/01/201</w:t>
            </w:r>
            <w:r w:rsidRPr="008E2375">
              <w:t>6</w:t>
            </w:r>
          </w:p>
        </w:tc>
      </w:tr>
      <w:tr w:rsidR="005A3A06" w:rsidRPr="00CE62EA" w14:paraId="5BAC6433" w14:textId="77777777" w:rsidTr="005A3A06">
        <w:tc>
          <w:tcPr>
            <w:tcW w:w="896" w:type="dxa"/>
          </w:tcPr>
          <w:p w14:paraId="777FD74E" w14:textId="20ACA36E" w:rsidR="005A3A06" w:rsidRPr="00CE62EA" w:rsidRDefault="005A3A06" w:rsidP="005A3A06">
            <w:pPr>
              <w:jc w:val="center"/>
            </w:pPr>
            <w:r w:rsidRPr="00CE62EA">
              <w:t>3</w:t>
            </w:r>
          </w:p>
        </w:tc>
        <w:tc>
          <w:tcPr>
            <w:tcW w:w="6864" w:type="dxa"/>
          </w:tcPr>
          <w:p w14:paraId="2955FCB6" w14:textId="71662AAB" w:rsidR="005A3A06" w:rsidRPr="00CE62EA" w:rsidRDefault="005A3A06" w:rsidP="002D2208">
            <w:pPr>
              <w:jc w:val="both"/>
            </w:pPr>
            <w:r w:rsidRPr="00CE62EA">
              <w:t>Implementation, Integration and Ground Test</w:t>
            </w:r>
          </w:p>
        </w:tc>
        <w:tc>
          <w:tcPr>
            <w:tcW w:w="1407" w:type="dxa"/>
          </w:tcPr>
          <w:p w14:paraId="62CC88E3" w14:textId="42C255B5" w:rsidR="005A3A06" w:rsidRPr="00CE62EA" w:rsidRDefault="005A3A06" w:rsidP="00755CA5">
            <w:pPr>
              <w:jc w:val="both"/>
            </w:pPr>
          </w:p>
        </w:tc>
      </w:tr>
      <w:tr w:rsidR="0061091F" w:rsidRPr="00CE62EA" w14:paraId="6C7052A1" w14:textId="77777777" w:rsidTr="005A3A06">
        <w:tc>
          <w:tcPr>
            <w:tcW w:w="896" w:type="dxa"/>
          </w:tcPr>
          <w:p w14:paraId="37F4EC31" w14:textId="283D5973" w:rsidR="0061091F" w:rsidRPr="00CE62EA" w:rsidRDefault="0061091F" w:rsidP="005A3A06">
            <w:pPr>
              <w:jc w:val="center"/>
            </w:pPr>
            <w:r w:rsidRPr="00CE62EA">
              <w:t>-</w:t>
            </w:r>
          </w:p>
        </w:tc>
        <w:tc>
          <w:tcPr>
            <w:tcW w:w="6864" w:type="dxa"/>
          </w:tcPr>
          <w:p w14:paraId="4A15DA75" w14:textId="55DFB489" w:rsidR="0061091F" w:rsidRPr="00CE62EA" w:rsidRDefault="0061091F" w:rsidP="0061091F">
            <w:pPr>
              <w:ind w:left="720"/>
              <w:jc w:val="both"/>
            </w:pPr>
            <w:r w:rsidRPr="00CE62EA">
              <w:t>Implementation and Integration</w:t>
            </w:r>
          </w:p>
        </w:tc>
        <w:tc>
          <w:tcPr>
            <w:tcW w:w="1407" w:type="dxa"/>
          </w:tcPr>
          <w:p w14:paraId="436A9F5C" w14:textId="0CA2F73D" w:rsidR="0061091F" w:rsidRPr="00CE62EA" w:rsidRDefault="0061091F" w:rsidP="00755CA5">
            <w:pPr>
              <w:jc w:val="both"/>
            </w:pPr>
            <w:r w:rsidRPr="00CE62EA">
              <w:t>02/28/2017</w:t>
            </w:r>
          </w:p>
        </w:tc>
      </w:tr>
      <w:tr w:rsidR="0061091F" w:rsidRPr="00CE62EA" w14:paraId="1F338FF3" w14:textId="77777777" w:rsidTr="005A3A06">
        <w:tc>
          <w:tcPr>
            <w:tcW w:w="896" w:type="dxa"/>
          </w:tcPr>
          <w:p w14:paraId="7ABEB88E" w14:textId="4674FE26" w:rsidR="0061091F" w:rsidRPr="00CE62EA" w:rsidRDefault="0061091F" w:rsidP="005A3A06">
            <w:pPr>
              <w:jc w:val="center"/>
            </w:pPr>
            <w:r w:rsidRPr="00CE62EA">
              <w:t>-</w:t>
            </w:r>
          </w:p>
        </w:tc>
        <w:tc>
          <w:tcPr>
            <w:tcW w:w="6864" w:type="dxa"/>
          </w:tcPr>
          <w:p w14:paraId="01BB2B08" w14:textId="5486565A" w:rsidR="0061091F" w:rsidRPr="00CE62EA" w:rsidRDefault="0061091F" w:rsidP="0061091F">
            <w:pPr>
              <w:ind w:left="720"/>
              <w:jc w:val="both"/>
            </w:pPr>
            <w:r w:rsidRPr="00CE62EA">
              <w:t>Ground Test</w:t>
            </w:r>
          </w:p>
        </w:tc>
        <w:tc>
          <w:tcPr>
            <w:tcW w:w="1407" w:type="dxa"/>
          </w:tcPr>
          <w:p w14:paraId="046E86BC" w14:textId="5424FAF5" w:rsidR="0061091F" w:rsidRPr="00CE62EA" w:rsidRDefault="0061091F" w:rsidP="00755CA5">
            <w:pPr>
              <w:jc w:val="both"/>
            </w:pPr>
            <w:r w:rsidRPr="00CE62EA">
              <w:t>03/31/2017</w:t>
            </w:r>
          </w:p>
        </w:tc>
      </w:tr>
      <w:tr w:rsidR="005A3A06" w:rsidRPr="00CE62EA" w14:paraId="2752C5B4" w14:textId="77777777" w:rsidTr="005A3A06">
        <w:tc>
          <w:tcPr>
            <w:tcW w:w="896" w:type="dxa"/>
          </w:tcPr>
          <w:p w14:paraId="7F9917FA" w14:textId="1A06835D" w:rsidR="005A3A06" w:rsidRPr="00CE62EA" w:rsidRDefault="005A3A06" w:rsidP="005A3A06">
            <w:pPr>
              <w:jc w:val="center"/>
            </w:pPr>
            <w:r w:rsidRPr="00CE62EA">
              <w:t>4</w:t>
            </w:r>
          </w:p>
        </w:tc>
        <w:tc>
          <w:tcPr>
            <w:tcW w:w="6864" w:type="dxa"/>
          </w:tcPr>
          <w:p w14:paraId="27EA3387" w14:textId="1E17515D" w:rsidR="005A3A06" w:rsidRPr="00CE62EA" w:rsidRDefault="005A3A06" w:rsidP="002D2208">
            <w:pPr>
              <w:jc w:val="both"/>
            </w:pPr>
            <w:r w:rsidRPr="00CE62EA">
              <w:t>Experiment Readiness Review</w:t>
            </w:r>
          </w:p>
        </w:tc>
        <w:tc>
          <w:tcPr>
            <w:tcW w:w="1407" w:type="dxa"/>
          </w:tcPr>
          <w:p w14:paraId="5EC78554" w14:textId="635041A6" w:rsidR="005A3A06" w:rsidRPr="00CE62EA" w:rsidRDefault="00000775" w:rsidP="005F79FC">
            <w:pPr>
              <w:jc w:val="both"/>
            </w:pPr>
            <w:r w:rsidRPr="00CE62EA">
              <w:t>04</w:t>
            </w:r>
            <w:r w:rsidR="007D3984" w:rsidRPr="00CE62EA">
              <w:t>/</w:t>
            </w:r>
            <w:r w:rsidRPr="00CE62EA">
              <w:t>30</w:t>
            </w:r>
            <w:r w:rsidR="005A3A06" w:rsidRPr="00CE62EA">
              <w:t>/201</w:t>
            </w:r>
            <w:r w:rsidR="00ED525E" w:rsidRPr="00CE62EA">
              <w:t>7</w:t>
            </w:r>
          </w:p>
        </w:tc>
      </w:tr>
      <w:tr w:rsidR="005A3A06" w:rsidRPr="00CE62EA" w14:paraId="1CA8833C" w14:textId="77777777" w:rsidTr="005A3A06">
        <w:tc>
          <w:tcPr>
            <w:tcW w:w="896" w:type="dxa"/>
          </w:tcPr>
          <w:p w14:paraId="6CB29B4B" w14:textId="06EA3672" w:rsidR="005A3A06" w:rsidRPr="00CE62EA" w:rsidRDefault="005A3A06" w:rsidP="005A3A06">
            <w:pPr>
              <w:jc w:val="center"/>
            </w:pPr>
            <w:r w:rsidRPr="00CE62EA">
              <w:t>5</w:t>
            </w:r>
          </w:p>
        </w:tc>
        <w:tc>
          <w:tcPr>
            <w:tcW w:w="6864" w:type="dxa"/>
          </w:tcPr>
          <w:p w14:paraId="5DB2C29B" w14:textId="69A43852" w:rsidR="005A3A06" w:rsidRPr="00CE62EA" w:rsidRDefault="005A3A06" w:rsidP="002D2208">
            <w:pPr>
              <w:jc w:val="both"/>
            </w:pPr>
            <w:r w:rsidRPr="00CE62EA">
              <w:t>On-orbit operations Scenario 1</w:t>
            </w:r>
            <w:r w:rsidR="003521A9" w:rsidRPr="00CE62EA">
              <w:t xml:space="preserve"> (S-band closed-loop)</w:t>
            </w:r>
          </w:p>
        </w:tc>
        <w:tc>
          <w:tcPr>
            <w:tcW w:w="1407" w:type="dxa"/>
          </w:tcPr>
          <w:p w14:paraId="2DE09B09" w14:textId="28308395" w:rsidR="005A3A06" w:rsidRPr="00CE62EA" w:rsidRDefault="00000775" w:rsidP="002D2208">
            <w:pPr>
              <w:jc w:val="both"/>
            </w:pPr>
            <w:r w:rsidRPr="00CE62EA">
              <w:t>05</w:t>
            </w:r>
            <w:r w:rsidR="005A3A06" w:rsidRPr="00CE62EA">
              <w:t>/</w:t>
            </w:r>
            <w:r w:rsidRPr="00CE62EA">
              <w:t>31</w:t>
            </w:r>
            <w:r w:rsidR="005A3A06" w:rsidRPr="00CE62EA">
              <w:t>/201</w:t>
            </w:r>
            <w:r w:rsidR="00ED525E" w:rsidRPr="00CE62EA">
              <w:t>7</w:t>
            </w:r>
          </w:p>
        </w:tc>
      </w:tr>
      <w:tr w:rsidR="005A3A06" w:rsidRPr="00CE62EA" w14:paraId="49AA5930" w14:textId="77777777" w:rsidTr="005A3A06">
        <w:tc>
          <w:tcPr>
            <w:tcW w:w="896" w:type="dxa"/>
          </w:tcPr>
          <w:p w14:paraId="3C538FAC" w14:textId="6237549B" w:rsidR="005A3A06" w:rsidRPr="00CE62EA" w:rsidRDefault="005A3A06" w:rsidP="005A3A06">
            <w:pPr>
              <w:jc w:val="center"/>
            </w:pPr>
            <w:r w:rsidRPr="00CE62EA">
              <w:t>5</w:t>
            </w:r>
          </w:p>
        </w:tc>
        <w:tc>
          <w:tcPr>
            <w:tcW w:w="6864" w:type="dxa"/>
          </w:tcPr>
          <w:p w14:paraId="07BF5BE8" w14:textId="0AF17A4A" w:rsidR="005A3A06" w:rsidRPr="00CE62EA" w:rsidRDefault="005A3A06" w:rsidP="002D2208">
            <w:pPr>
              <w:jc w:val="both"/>
            </w:pPr>
            <w:r w:rsidRPr="00CE62EA">
              <w:t xml:space="preserve">On-orbit operations Scenario </w:t>
            </w:r>
            <w:r w:rsidR="003521A9" w:rsidRPr="00CE62EA">
              <w:t>1 (S-band open-loop)</w:t>
            </w:r>
          </w:p>
        </w:tc>
        <w:tc>
          <w:tcPr>
            <w:tcW w:w="1407" w:type="dxa"/>
          </w:tcPr>
          <w:p w14:paraId="53359538" w14:textId="616A68ED" w:rsidR="005A3A06" w:rsidRPr="00CE62EA" w:rsidRDefault="003521A9" w:rsidP="008A3CC8">
            <w:pPr>
              <w:jc w:val="both"/>
            </w:pPr>
            <w:r w:rsidRPr="00CE62EA">
              <w:t>05/31/2017</w:t>
            </w:r>
          </w:p>
        </w:tc>
      </w:tr>
      <w:tr w:rsidR="005A3A06" w:rsidRPr="00CE62EA" w14:paraId="00C1BF4D" w14:textId="77777777" w:rsidTr="005A3A06">
        <w:tc>
          <w:tcPr>
            <w:tcW w:w="896" w:type="dxa"/>
          </w:tcPr>
          <w:p w14:paraId="728B859F" w14:textId="7FB5AA0D" w:rsidR="005A3A06" w:rsidRPr="00CE62EA" w:rsidRDefault="005A3A06" w:rsidP="005A3A06">
            <w:pPr>
              <w:jc w:val="center"/>
            </w:pPr>
            <w:r w:rsidRPr="00CE62EA">
              <w:t>5</w:t>
            </w:r>
          </w:p>
        </w:tc>
        <w:tc>
          <w:tcPr>
            <w:tcW w:w="6864" w:type="dxa"/>
          </w:tcPr>
          <w:p w14:paraId="272C6A18" w14:textId="7FFF99C8" w:rsidR="005A3A06" w:rsidRPr="00CE62EA" w:rsidRDefault="005A3A06" w:rsidP="002D2208">
            <w:pPr>
              <w:jc w:val="both"/>
            </w:pPr>
            <w:r w:rsidRPr="00CE62EA">
              <w:t xml:space="preserve">On-orbit operations </w:t>
            </w:r>
            <w:r w:rsidR="00FC0B54" w:rsidRPr="00CE62EA">
              <w:t>Scenario 4 (</w:t>
            </w:r>
            <w:r w:rsidR="008465E8" w:rsidRPr="00CE62EA">
              <w:t>Ka-band closed-loop)</w:t>
            </w:r>
          </w:p>
        </w:tc>
        <w:tc>
          <w:tcPr>
            <w:tcW w:w="1407" w:type="dxa"/>
          </w:tcPr>
          <w:p w14:paraId="6DEEE485" w14:textId="117C5F87" w:rsidR="005A3A06" w:rsidRPr="00CE62EA" w:rsidRDefault="003521A9" w:rsidP="008A3CC8">
            <w:pPr>
              <w:jc w:val="both"/>
            </w:pPr>
            <w:r w:rsidRPr="00CE62EA">
              <w:t>06</w:t>
            </w:r>
            <w:r w:rsidR="005A3A06" w:rsidRPr="00CE62EA">
              <w:t>/</w:t>
            </w:r>
            <w:r w:rsidRPr="00CE62EA">
              <w:t>30</w:t>
            </w:r>
            <w:r w:rsidR="005A3A06" w:rsidRPr="00CE62EA">
              <w:t>/201</w:t>
            </w:r>
            <w:r w:rsidR="00ED525E" w:rsidRPr="00CE62EA">
              <w:t>7</w:t>
            </w:r>
          </w:p>
        </w:tc>
      </w:tr>
      <w:tr w:rsidR="00B522A3" w:rsidRPr="00CE62EA" w14:paraId="744F5F06" w14:textId="77777777" w:rsidTr="005A3A06">
        <w:tc>
          <w:tcPr>
            <w:tcW w:w="896" w:type="dxa"/>
          </w:tcPr>
          <w:p w14:paraId="15CE4F26" w14:textId="507941E3" w:rsidR="00B522A3" w:rsidRPr="00CE62EA" w:rsidRDefault="00B522A3" w:rsidP="00B522A3">
            <w:pPr>
              <w:jc w:val="center"/>
            </w:pPr>
            <w:r w:rsidRPr="00CE62EA">
              <w:rPr>
                <w:b/>
              </w:rPr>
              <w:t>-</w:t>
            </w:r>
          </w:p>
        </w:tc>
        <w:tc>
          <w:tcPr>
            <w:tcW w:w="6864" w:type="dxa"/>
          </w:tcPr>
          <w:p w14:paraId="26BF11B0" w14:textId="22BD63E4" w:rsidR="00B522A3" w:rsidRPr="00CE62EA" w:rsidRDefault="00B522A3" w:rsidP="00B522A3">
            <w:pPr>
              <w:jc w:val="both"/>
            </w:pPr>
            <w:r w:rsidRPr="00CE62EA">
              <w:rPr>
                <w:b/>
              </w:rPr>
              <w:t>Completion date</w:t>
            </w:r>
          </w:p>
        </w:tc>
        <w:tc>
          <w:tcPr>
            <w:tcW w:w="1407" w:type="dxa"/>
          </w:tcPr>
          <w:p w14:paraId="0B165F36" w14:textId="7FAB6B96" w:rsidR="00B522A3" w:rsidRPr="00CE62EA" w:rsidRDefault="00ED525E" w:rsidP="00B522A3">
            <w:pPr>
              <w:jc w:val="both"/>
            </w:pPr>
            <w:r w:rsidRPr="00CE62EA">
              <w:rPr>
                <w:b/>
              </w:rPr>
              <w:t>0</w:t>
            </w:r>
            <w:r w:rsidR="003521A9" w:rsidRPr="00CE62EA">
              <w:rPr>
                <w:b/>
              </w:rPr>
              <w:t>7</w:t>
            </w:r>
            <w:r w:rsidR="00B522A3" w:rsidRPr="00CE62EA">
              <w:rPr>
                <w:b/>
              </w:rPr>
              <w:t>/</w:t>
            </w:r>
            <w:r w:rsidR="003521A9" w:rsidRPr="00CE62EA">
              <w:rPr>
                <w:b/>
              </w:rPr>
              <w:t>31</w:t>
            </w:r>
            <w:r w:rsidR="00B522A3" w:rsidRPr="00CE62EA">
              <w:rPr>
                <w:b/>
              </w:rPr>
              <w:t>/201</w:t>
            </w:r>
            <w:r w:rsidRPr="00CE62EA">
              <w:rPr>
                <w:b/>
              </w:rPr>
              <w:t>7</w:t>
            </w:r>
          </w:p>
        </w:tc>
      </w:tr>
      <w:tr w:rsidR="005A3A06" w14:paraId="3E20F2A3" w14:textId="77777777" w:rsidTr="005A3A06">
        <w:tc>
          <w:tcPr>
            <w:tcW w:w="896" w:type="dxa"/>
          </w:tcPr>
          <w:p w14:paraId="28FB2275" w14:textId="7749BC91" w:rsidR="005A3A06" w:rsidRPr="00CE62EA" w:rsidRDefault="005A3A06" w:rsidP="005A3A06">
            <w:pPr>
              <w:jc w:val="center"/>
            </w:pPr>
            <w:r w:rsidRPr="00CE62EA">
              <w:t>6</w:t>
            </w:r>
          </w:p>
        </w:tc>
        <w:tc>
          <w:tcPr>
            <w:tcW w:w="6864" w:type="dxa"/>
          </w:tcPr>
          <w:p w14:paraId="3100F140" w14:textId="3E499C3A" w:rsidR="005A3A06" w:rsidRPr="00CE62EA" w:rsidRDefault="005A3A06" w:rsidP="002D2208">
            <w:pPr>
              <w:jc w:val="both"/>
            </w:pPr>
            <w:r w:rsidRPr="00CE62EA">
              <w:t>Final report</w:t>
            </w:r>
          </w:p>
        </w:tc>
        <w:tc>
          <w:tcPr>
            <w:tcW w:w="1407" w:type="dxa"/>
          </w:tcPr>
          <w:p w14:paraId="0C33E691" w14:textId="7CAC0414" w:rsidR="005A3A06" w:rsidRPr="008E2375" w:rsidRDefault="00ED525E" w:rsidP="002D2208">
            <w:pPr>
              <w:jc w:val="both"/>
            </w:pPr>
            <w:r w:rsidRPr="00CE62EA">
              <w:t>09</w:t>
            </w:r>
            <w:r w:rsidR="005A3A06" w:rsidRPr="00CE62EA">
              <w:t>/01/201</w:t>
            </w:r>
            <w:r w:rsidRPr="00CE62EA">
              <w:t>7</w:t>
            </w:r>
          </w:p>
        </w:tc>
      </w:tr>
    </w:tbl>
    <w:p w14:paraId="5470940E" w14:textId="77777777" w:rsidR="0034783B" w:rsidRDefault="0034783B" w:rsidP="006C7B82">
      <w:pPr>
        <w:jc w:val="both"/>
      </w:pPr>
    </w:p>
    <w:p w14:paraId="6680A22D" w14:textId="429BF9B5" w:rsidR="00547E21" w:rsidRDefault="0062157F" w:rsidP="00547E21">
      <w:pPr>
        <w:pStyle w:val="Heading2"/>
      </w:pPr>
      <w:bookmarkStart w:id="131" w:name="_Toc472531404"/>
      <w:r>
        <w:t>Deliverables</w:t>
      </w:r>
      <w:bookmarkEnd w:id="131"/>
    </w:p>
    <w:p w14:paraId="1AC2EA1C" w14:textId="77777777" w:rsidR="0062157F" w:rsidRDefault="0062157F" w:rsidP="0062157F"/>
    <w:p w14:paraId="74C75DCE" w14:textId="460952F6" w:rsidR="0062157F" w:rsidRDefault="00356EC9" w:rsidP="0062157F">
      <w:r>
        <w:t>Description of the deliverables according to the Task # above:</w:t>
      </w:r>
    </w:p>
    <w:p w14:paraId="050E42DE" w14:textId="77777777" w:rsidR="00755CA5" w:rsidRDefault="00755CA5" w:rsidP="0062157F">
      <w:r>
        <w:t>Task 1:</w:t>
      </w:r>
      <w:r w:rsidRPr="00755CA5">
        <w:t xml:space="preserve"> </w:t>
      </w:r>
    </w:p>
    <w:p w14:paraId="3F65F8DF" w14:textId="0F27EA09" w:rsidR="00356EC9" w:rsidRDefault="00755CA5" w:rsidP="00755CA5">
      <w:pPr>
        <w:pStyle w:val="ListParagraph"/>
        <w:numPr>
          <w:ilvl w:val="0"/>
          <w:numId w:val="20"/>
        </w:numPr>
      </w:pPr>
      <w:r>
        <w:t>Experiment Plan</w:t>
      </w:r>
    </w:p>
    <w:p w14:paraId="2705394A" w14:textId="77777777" w:rsidR="00755CA5" w:rsidRDefault="00755CA5" w:rsidP="0062157F">
      <w:r>
        <w:t xml:space="preserve">Task 2: </w:t>
      </w:r>
    </w:p>
    <w:p w14:paraId="1FA8A5D7" w14:textId="0E73A1AE" w:rsidR="00356EC9" w:rsidRDefault="00755CA5" w:rsidP="00755CA5">
      <w:pPr>
        <w:pStyle w:val="ListParagraph"/>
        <w:numPr>
          <w:ilvl w:val="0"/>
          <w:numId w:val="19"/>
        </w:numPr>
      </w:pPr>
      <w:r>
        <w:t>Report containing algorithm description of intelligent MAC protocol and results from tests on experimenter development system.</w:t>
      </w:r>
    </w:p>
    <w:p w14:paraId="17F96AD7" w14:textId="77777777" w:rsidR="00755CA5" w:rsidRPr="007D3984" w:rsidRDefault="00755CA5" w:rsidP="0062157F">
      <w:r w:rsidRPr="007D3984">
        <w:t xml:space="preserve">Task 3: </w:t>
      </w:r>
    </w:p>
    <w:p w14:paraId="05A3165E" w14:textId="7C8EB741" w:rsidR="00356EC9" w:rsidRPr="007D3984" w:rsidRDefault="00755CA5" w:rsidP="00755CA5">
      <w:pPr>
        <w:pStyle w:val="ListParagraph"/>
        <w:numPr>
          <w:ilvl w:val="0"/>
          <w:numId w:val="18"/>
        </w:numPr>
      </w:pPr>
      <w:r w:rsidRPr="007D3984">
        <w:t>Pre-flight/test software components</w:t>
      </w:r>
    </w:p>
    <w:p w14:paraId="32839242" w14:textId="7CDCC942" w:rsidR="00755CA5" w:rsidRPr="007D3984" w:rsidRDefault="00755CA5" w:rsidP="00755CA5">
      <w:pPr>
        <w:pStyle w:val="ListParagraph"/>
        <w:numPr>
          <w:ilvl w:val="0"/>
          <w:numId w:val="18"/>
        </w:numPr>
      </w:pPr>
      <w:r w:rsidRPr="007D3984">
        <w:t>Experiment software Test Plan</w:t>
      </w:r>
    </w:p>
    <w:p w14:paraId="6C5B125F" w14:textId="0DB557C2" w:rsidR="00755CA5" w:rsidRPr="007D3984" w:rsidRDefault="00755CA5" w:rsidP="00755CA5">
      <w:pPr>
        <w:pStyle w:val="ListParagraph"/>
        <w:numPr>
          <w:ilvl w:val="0"/>
          <w:numId w:val="18"/>
        </w:numPr>
      </w:pPr>
      <w:r w:rsidRPr="007D3984">
        <w:t>Experiment Test Procedures</w:t>
      </w:r>
    </w:p>
    <w:p w14:paraId="77B59F83" w14:textId="0E46C160" w:rsidR="00755CA5" w:rsidRPr="007D3984" w:rsidRDefault="00755CA5" w:rsidP="00755CA5">
      <w:pPr>
        <w:pStyle w:val="ListParagraph"/>
        <w:numPr>
          <w:ilvl w:val="0"/>
          <w:numId w:val="18"/>
        </w:numPr>
      </w:pPr>
      <w:r w:rsidRPr="007D3984">
        <w:t>NPR 7150.2 Compliance Matrix</w:t>
      </w:r>
    </w:p>
    <w:p w14:paraId="242082CD" w14:textId="77057277" w:rsidR="00755CA5" w:rsidRPr="007D3984" w:rsidRDefault="00755CA5" w:rsidP="00755CA5">
      <w:pPr>
        <w:pStyle w:val="ListParagraph"/>
        <w:numPr>
          <w:ilvl w:val="0"/>
          <w:numId w:val="18"/>
        </w:numPr>
      </w:pPr>
      <w:r w:rsidRPr="007D3984">
        <w:t>Application Software Design Description Document</w:t>
      </w:r>
    </w:p>
    <w:p w14:paraId="099955C3" w14:textId="2D7A66AC" w:rsidR="00356EC9" w:rsidRPr="007D3984" w:rsidRDefault="00356EC9" w:rsidP="0062157F">
      <w:r w:rsidRPr="007D3984">
        <w:t>T</w:t>
      </w:r>
      <w:r w:rsidR="00755CA5" w:rsidRPr="007D3984">
        <w:t>ask 4:</w:t>
      </w:r>
    </w:p>
    <w:p w14:paraId="306BAA8B" w14:textId="172165B2" w:rsidR="00755CA5" w:rsidRPr="007D3984" w:rsidRDefault="00755CA5" w:rsidP="00755CA5">
      <w:pPr>
        <w:pStyle w:val="ListParagraph"/>
        <w:numPr>
          <w:ilvl w:val="0"/>
          <w:numId w:val="21"/>
        </w:numPr>
      </w:pPr>
      <w:r w:rsidRPr="007D3984">
        <w:lastRenderedPageBreak/>
        <w:t>Flight Software components</w:t>
      </w:r>
    </w:p>
    <w:p w14:paraId="7330184E" w14:textId="03B1F612" w:rsidR="00755CA5" w:rsidRPr="007D3984" w:rsidRDefault="00755CA5" w:rsidP="00755CA5">
      <w:pPr>
        <w:pStyle w:val="ListParagraph"/>
        <w:numPr>
          <w:ilvl w:val="0"/>
          <w:numId w:val="21"/>
        </w:numPr>
      </w:pPr>
      <w:r w:rsidRPr="007D3984">
        <w:t>User’s guide</w:t>
      </w:r>
    </w:p>
    <w:p w14:paraId="6F6EAB63" w14:textId="0A826A51" w:rsidR="00755CA5" w:rsidRPr="007D3984" w:rsidRDefault="00755CA5" w:rsidP="00755CA5">
      <w:pPr>
        <w:pStyle w:val="ListParagraph"/>
        <w:numPr>
          <w:ilvl w:val="0"/>
          <w:numId w:val="21"/>
        </w:numPr>
      </w:pPr>
      <w:r w:rsidRPr="007D3984">
        <w:t>Version Description Document</w:t>
      </w:r>
    </w:p>
    <w:p w14:paraId="501D2E34" w14:textId="4BDBA4AA" w:rsidR="00755CA5" w:rsidRPr="007D3984" w:rsidRDefault="00755CA5" w:rsidP="00755CA5">
      <w:pPr>
        <w:pStyle w:val="ListParagraph"/>
        <w:numPr>
          <w:ilvl w:val="0"/>
          <w:numId w:val="21"/>
        </w:numPr>
      </w:pPr>
      <w:r w:rsidRPr="007D3984">
        <w:t>STRS-required artifacts/documentation</w:t>
      </w:r>
    </w:p>
    <w:p w14:paraId="362AE6B0" w14:textId="366F808C" w:rsidR="00356EC9" w:rsidRDefault="00356EC9" w:rsidP="0062157F">
      <w:r>
        <w:t>T</w:t>
      </w:r>
      <w:r w:rsidR="00755CA5">
        <w:t>ask 5:</w:t>
      </w:r>
    </w:p>
    <w:p w14:paraId="44C4369A" w14:textId="02019125" w:rsidR="00755CA5" w:rsidRDefault="00642288" w:rsidP="00642288">
      <w:pPr>
        <w:pStyle w:val="ListParagraph"/>
        <w:numPr>
          <w:ilvl w:val="0"/>
          <w:numId w:val="22"/>
        </w:numPr>
      </w:pPr>
      <w:r>
        <w:t>Test participation</w:t>
      </w:r>
    </w:p>
    <w:p w14:paraId="5B460C78" w14:textId="5EC6A20A" w:rsidR="00356EC9" w:rsidRDefault="00642288" w:rsidP="0062157F">
      <w:r>
        <w:t>Task 6:</w:t>
      </w:r>
    </w:p>
    <w:p w14:paraId="62FB53B1" w14:textId="0252C495" w:rsidR="00642288" w:rsidRDefault="00642288" w:rsidP="0079562B">
      <w:pPr>
        <w:pStyle w:val="ListParagraph"/>
        <w:numPr>
          <w:ilvl w:val="0"/>
          <w:numId w:val="22"/>
        </w:numPr>
        <w:jc w:val="both"/>
      </w:pPr>
      <w:r>
        <w:t>Final report on the development, implementation, integration, testing</w:t>
      </w:r>
      <w:r w:rsidR="00B522A3">
        <w:t>,</w:t>
      </w:r>
      <w:r>
        <w:t xml:space="preserve"> and on-orbit performance of predictive and adaptive mechanisms for the proposed intelligent MAC protocol.</w:t>
      </w:r>
    </w:p>
    <w:p w14:paraId="741F1D07" w14:textId="540D32AA" w:rsidR="0079562B" w:rsidRDefault="0079562B" w:rsidP="0079562B">
      <w:pPr>
        <w:pStyle w:val="ListParagraph"/>
        <w:numPr>
          <w:ilvl w:val="0"/>
          <w:numId w:val="22"/>
        </w:numPr>
        <w:jc w:val="both"/>
      </w:pPr>
      <w:r>
        <w:t>Included as attachment to the final report will be one co</w:t>
      </w:r>
      <w:r w:rsidR="00F579C6">
        <w:t>p</w:t>
      </w:r>
      <w:r>
        <w:t xml:space="preserve">y of all conference papers, journals or other publication previously </w:t>
      </w:r>
      <w:r w:rsidR="00F579C6">
        <w:t>reviewed</w:t>
      </w:r>
      <w:r>
        <w:t xml:space="preserve"> for public release.</w:t>
      </w:r>
    </w:p>
    <w:p w14:paraId="61FE4AFD" w14:textId="77777777" w:rsidR="00642288" w:rsidRDefault="00642288" w:rsidP="00642288">
      <w:pPr>
        <w:pStyle w:val="ListParagraph"/>
      </w:pPr>
    </w:p>
    <w:p w14:paraId="5FA30D16" w14:textId="120B7DDE" w:rsidR="0062157F" w:rsidRDefault="0062157F" w:rsidP="0062157F">
      <w:pPr>
        <w:pStyle w:val="Heading2"/>
      </w:pPr>
      <w:bookmarkStart w:id="132" w:name="_Toc472531405"/>
      <w:r>
        <w:t>Dependencies</w:t>
      </w:r>
      <w:bookmarkEnd w:id="132"/>
    </w:p>
    <w:p w14:paraId="507ACCB1" w14:textId="77777777" w:rsidR="0062157F" w:rsidRDefault="0062157F" w:rsidP="0062157F"/>
    <w:p w14:paraId="564AEFA2" w14:textId="194E3E1F" w:rsidR="00642288" w:rsidRDefault="0079562B" w:rsidP="00D535A9">
      <w:pPr>
        <w:jc w:val="both"/>
      </w:pPr>
      <w:r>
        <w:t>In case the on-orbit SDR radios avionics used for this experiment are not capable of monitoring and recording the requested performance metrics, the experimenter team request</w:t>
      </w:r>
      <w:r w:rsidR="00B522A3">
        <w:t>s</w:t>
      </w:r>
      <w:r>
        <w:t xml:space="preserve"> the analysis and evaluation of the viability of updating the avionics software for this experiment such that the recording of the metrics and delivery to </w:t>
      </w:r>
      <w:r w:rsidR="00CA5FB4">
        <w:t>GRC</w:t>
      </w:r>
      <w:r w:rsidR="007C111B">
        <w:t xml:space="preserve"> and White Sands </w:t>
      </w:r>
      <w:r>
        <w:t>ground station</w:t>
      </w:r>
      <w:r w:rsidR="007C111B">
        <w:t>s</w:t>
      </w:r>
      <w:r>
        <w:t xml:space="preserve"> for post-processing will be possible. The same requirement is requested for the ground station.</w:t>
      </w:r>
    </w:p>
    <w:p w14:paraId="5DE85FC6" w14:textId="5B4197FE" w:rsidR="0062157F" w:rsidRDefault="0062157F" w:rsidP="0062157F">
      <w:pPr>
        <w:pStyle w:val="Heading2"/>
      </w:pPr>
      <w:bookmarkStart w:id="133" w:name="_Toc472531406"/>
      <w:r>
        <w:t>Ground Resource Test Schedule Plan</w:t>
      </w:r>
      <w:bookmarkEnd w:id="133"/>
    </w:p>
    <w:p w14:paraId="531156F3" w14:textId="77777777" w:rsidR="0062157F" w:rsidRDefault="0062157F" w:rsidP="0062157F"/>
    <w:p w14:paraId="6E1ED19D" w14:textId="2571D262" w:rsidR="00D535A9" w:rsidRDefault="00D535A9" w:rsidP="00B522A3">
      <w:pPr>
        <w:jc w:val="both"/>
      </w:pPr>
      <w:r>
        <w:t>Scheduling of ground resources for implementation, integration</w:t>
      </w:r>
      <w:r w:rsidR="00B522A3">
        <w:t>,</w:t>
      </w:r>
      <w:r>
        <w:t xml:space="preserve"> and testing will be coordinated with </w:t>
      </w:r>
      <w:r w:rsidR="00B522A3">
        <w:t xml:space="preserve">the </w:t>
      </w:r>
      <w:proofErr w:type="spellStart"/>
      <w:r>
        <w:t>ScaN</w:t>
      </w:r>
      <w:proofErr w:type="spellEnd"/>
      <w:r>
        <w:t xml:space="preserve"> Testbed project team through the bi-weekly phone conferences or any other form of contact with their office.</w:t>
      </w:r>
    </w:p>
    <w:p w14:paraId="7E70E4CE" w14:textId="187B8466" w:rsidR="0062157F" w:rsidRDefault="0062157F" w:rsidP="0062157F">
      <w:pPr>
        <w:pStyle w:val="Heading2"/>
      </w:pPr>
      <w:bookmarkStart w:id="134" w:name="_Toc472531407"/>
      <w:r>
        <w:t>On-Orbit Experiment Schedule Plan</w:t>
      </w:r>
      <w:bookmarkEnd w:id="134"/>
    </w:p>
    <w:p w14:paraId="50CB0B40" w14:textId="77777777" w:rsidR="0062157F" w:rsidRDefault="0062157F" w:rsidP="0062157F"/>
    <w:p w14:paraId="2133B5D8" w14:textId="33A37926" w:rsidR="00D535A9" w:rsidRDefault="00D535A9" w:rsidP="00B522A3">
      <w:pPr>
        <w:jc w:val="both"/>
      </w:pPr>
      <w:r>
        <w:t>Scheduling of ground resources for implementation, integration</w:t>
      </w:r>
      <w:r w:rsidR="00B522A3">
        <w:t>,</w:t>
      </w:r>
      <w:r>
        <w:t xml:space="preserve"> and testing will be coordinated with </w:t>
      </w:r>
      <w:r w:rsidR="00B522A3">
        <w:t xml:space="preserve">the </w:t>
      </w:r>
      <w:proofErr w:type="spellStart"/>
      <w:r>
        <w:t>ScaN</w:t>
      </w:r>
      <w:proofErr w:type="spellEnd"/>
      <w:r>
        <w:t xml:space="preserve"> Testbed project team through the bi-weekly phone conferences or any other form of contact with their office. For the moment</w:t>
      </w:r>
      <w:r w:rsidR="00B522A3">
        <w:t>,</w:t>
      </w:r>
      <w:r>
        <w:t xml:space="preserve"> the experimenter team agree</w:t>
      </w:r>
      <w:r w:rsidR="00B522A3">
        <w:t>s</w:t>
      </w:r>
      <w:r>
        <w:t xml:space="preserve"> that it will not happen until </w:t>
      </w:r>
      <w:r w:rsidR="00B3476B" w:rsidRPr="008E2375">
        <w:t>March 2017.</w:t>
      </w:r>
    </w:p>
    <w:p w14:paraId="245A9D55" w14:textId="73F6E724" w:rsidR="00EC7479" w:rsidRDefault="00EC7479" w:rsidP="00B522A3">
      <w:pPr>
        <w:jc w:val="both"/>
      </w:pPr>
      <w:r>
        <w:t>Technical details regarding special time windows and analysis of desired position</w:t>
      </w:r>
      <w:r w:rsidR="00B522A3">
        <w:t>s</w:t>
      </w:r>
      <w:r>
        <w:t xml:space="preserve"> between </w:t>
      </w:r>
      <w:r w:rsidR="00B522A3">
        <w:t xml:space="preserve">the </w:t>
      </w:r>
      <w:proofErr w:type="spellStart"/>
      <w:r>
        <w:t>ScaN</w:t>
      </w:r>
      <w:proofErr w:type="spellEnd"/>
      <w:r>
        <w:t xml:space="preserve"> Testbed and TDRS will be discussed and provided in advance for </w:t>
      </w:r>
      <w:r w:rsidR="00B522A3">
        <w:t xml:space="preserve">the </w:t>
      </w:r>
      <w:proofErr w:type="spellStart"/>
      <w:r>
        <w:t>ScaN</w:t>
      </w:r>
      <w:proofErr w:type="spellEnd"/>
      <w:r>
        <w:t xml:space="preserve"> Testbed project team through phone conferences.</w:t>
      </w:r>
    </w:p>
    <w:p w14:paraId="229FE16F" w14:textId="223256E3" w:rsidR="00DC20AF" w:rsidRDefault="00DC20AF" w:rsidP="0062157F"/>
    <w:p w14:paraId="34FB27CB" w14:textId="4155F1DD" w:rsidR="00DC20AF" w:rsidRDefault="00DC20AF" w:rsidP="00DC20AF">
      <w:pPr>
        <w:pStyle w:val="Heading1"/>
      </w:pPr>
      <w:bookmarkStart w:id="135" w:name="_Toc472531408"/>
      <w:r>
        <w:lastRenderedPageBreak/>
        <w:t>Experiment approach by phase</w:t>
      </w:r>
      <w:bookmarkEnd w:id="135"/>
    </w:p>
    <w:p w14:paraId="3230DAAA" w14:textId="61590F69" w:rsidR="00713E03" w:rsidRDefault="00713E03" w:rsidP="00B143D4">
      <w:pPr>
        <w:pStyle w:val="Heading2"/>
      </w:pPr>
      <w:bookmarkStart w:id="136" w:name="_Toc472531409"/>
      <w:r>
        <w:t>Development and Test Approach</w:t>
      </w:r>
      <w:bookmarkEnd w:id="136"/>
    </w:p>
    <w:p w14:paraId="7F2807C9" w14:textId="71743DEE" w:rsidR="00713E03" w:rsidRDefault="00713E03" w:rsidP="00713E03">
      <w:pPr>
        <w:pStyle w:val="Heading3"/>
      </w:pPr>
      <w:bookmarkStart w:id="137" w:name="_Toc472531410"/>
      <w:r>
        <w:t>Activity Description</w:t>
      </w:r>
      <w:bookmarkEnd w:id="137"/>
    </w:p>
    <w:p w14:paraId="4B440BE0" w14:textId="40D6EC8B" w:rsidR="0054166F" w:rsidRDefault="0054166F" w:rsidP="00F65E5D">
      <w:pPr>
        <w:jc w:val="both"/>
      </w:pPr>
      <w:r>
        <w:t>The development approach for this experiment is divided into two main phases: algorithm development and software implementation. After the software implementation a test of the implementation in the FPGA will be performed before the integration and ground testing at the GRC facilities.</w:t>
      </w:r>
    </w:p>
    <w:p w14:paraId="1547FDF0" w14:textId="1B5AD8F5" w:rsidR="005B1CEE" w:rsidRPr="005B1CEE" w:rsidRDefault="00713E03" w:rsidP="00B143D4">
      <w:pPr>
        <w:pStyle w:val="Heading3"/>
      </w:pPr>
      <w:bookmarkStart w:id="138" w:name="_Toc472531411"/>
      <w:r>
        <w:t>Development and Test System Configuration</w:t>
      </w:r>
      <w:bookmarkEnd w:id="138"/>
    </w:p>
    <w:p w14:paraId="6C2836FF" w14:textId="357A51FF" w:rsidR="00713E03" w:rsidRDefault="0054166F" w:rsidP="005B1CEE">
      <w:pPr>
        <w:jc w:val="both"/>
      </w:pPr>
      <w:r>
        <w:t xml:space="preserve">The development configuration process is shown in </w:t>
      </w:r>
      <w:r w:rsidR="00B31E6D">
        <w:fldChar w:fldCharType="begin"/>
      </w:r>
      <w:r w:rsidR="00B31E6D">
        <w:instrText xml:space="preserve"> REF _Ref469391984 \h </w:instrText>
      </w:r>
      <w:r w:rsidR="00B31E6D">
        <w:fldChar w:fldCharType="separate"/>
      </w:r>
      <w:r w:rsidR="00743B0B">
        <w:t xml:space="preserve">Figure </w:t>
      </w:r>
      <w:r w:rsidR="00743B0B">
        <w:rPr>
          <w:noProof/>
        </w:rPr>
        <w:t>17</w:t>
      </w:r>
      <w:r w:rsidR="00B31E6D">
        <w:fldChar w:fldCharType="end"/>
      </w:r>
      <w:r w:rsidR="0037478C">
        <w:t xml:space="preserve">. </w:t>
      </w:r>
      <w:r w:rsidR="005B1CEE">
        <w:t>The algorithm development will be done at the Wireless Innovation La</w:t>
      </w:r>
      <w:r w:rsidR="004D32A3">
        <w:t xml:space="preserve">boratory at WPI. The FPGA implementation, testing, simulation and verification will </w:t>
      </w:r>
      <w:proofErr w:type="gramStart"/>
      <w:r w:rsidR="004D32A3">
        <w:t>done</w:t>
      </w:r>
      <w:proofErr w:type="gramEnd"/>
      <w:r w:rsidR="004D32A3">
        <w:t xml:space="preserve"> at </w:t>
      </w:r>
      <w:r w:rsidR="00B522A3">
        <w:t>the Penn State</w:t>
      </w:r>
      <w:r w:rsidR="00F65E5D">
        <w:t xml:space="preserve"> Systems Design Laboratory (SDL)</w:t>
      </w:r>
      <w:r w:rsidR="004D32A3">
        <w:t>.</w:t>
      </w:r>
    </w:p>
    <w:p w14:paraId="3F7BB8E2" w14:textId="0FFC0EA9" w:rsidR="007C16A4" w:rsidRDefault="007C16A4" w:rsidP="007C16A4">
      <w:pPr>
        <w:jc w:val="both"/>
      </w:pPr>
      <w:r>
        <w:t xml:space="preserve">Based on the channel modeling and channel measurements available by the development phase, and prediction techniques, the MAC protocol algorithm will be developed and tested using MATLAB. The design may change according to feedback given by </w:t>
      </w:r>
      <w:r w:rsidR="00B522A3">
        <w:t xml:space="preserve">the </w:t>
      </w:r>
      <w:proofErr w:type="spellStart"/>
      <w:r>
        <w:t>ScaN</w:t>
      </w:r>
      <w:proofErr w:type="spellEnd"/>
      <w:r>
        <w:t xml:space="preserve"> Testbed </w:t>
      </w:r>
      <w:r w:rsidR="00B522A3">
        <w:t xml:space="preserve">program </w:t>
      </w:r>
      <w:r>
        <w:t>through the bi-weekly phone conferences or during the software implementation in the FPGA.</w:t>
      </w:r>
    </w:p>
    <w:p w14:paraId="50FAA12E" w14:textId="74024280" w:rsidR="00F65E5D" w:rsidRDefault="00F65E5D" w:rsidP="005935AA">
      <w:pPr>
        <w:jc w:val="both"/>
      </w:pPr>
      <w:r>
        <w:t>In terms of hardware</w:t>
      </w:r>
      <w:r w:rsidR="00264C2E" w:rsidRPr="00264C2E">
        <w:t xml:space="preserve"> </w:t>
      </w:r>
      <w:r w:rsidR="00264C2E">
        <w:t>development</w:t>
      </w:r>
      <w:r>
        <w:t>, we are</w:t>
      </w:r>
      <w:r w:rsidR="00B522A3">
        <w:t xml:space="preserve"> </w:t>
      </w:r>
      <w:r>
        <w:t xml:space="preserve">going to be using the NI-PCI5640R, which contains a Xilinx </w:t>
      </w:r>
      <w:proofErr w:type="spellStart"/>
      <w:r>
        <w:t>Virtex</w:t>
      </w:r>
      <w:proofErr w:type="spellEnd"/>
      <w:r>
        <w:t xml:space="preserve">-II Pro (XC2VP30) FPGA onboard.  This FPGA is slightly better than the </w:t>
      </w:r>
      <w:proofErr w:type="spellStart"/>
      <w:r>
        <w:t>Virtex</w:t>
      </w:r>
      <w:proofErr w:type="spellEnd"/>
      <w:r>
        <w:t>-II FPGA boards on-board the JPL radio.  According to</w:t>
      </w:r>
      <w:r w:rsidR="00E11BBC">
        <w:t xml:space="preserve"> </w:t>
      </w:r>
      <w:sdt>
        <w:sdtPr>
          <w:id w:val="-1936584638"/>
          <w:citation/>
        </w:sdtPr>
        <w:sdtContent>
          <w:r w:rsidR="00E11BBC">
            <w:fldChar w:fldCharType="begin"/>
          </w:r>
          <w:r w:rsidR="00E11BBC">
            <w:instrText xml:space="preserve"> CITATION NAS2 \l 1033 </w:instrText>
          </w:r>
          <w:r w:rsidR="00E11BBC">
            <w:fldChar w:fldCharType="separate"/>
          </w:r>
          <w:r w:rsidR="009D0215" w:rsidRPr="009D0215">
            <w:rPr>
              <w:noProof/>
            </w:rPr>
            <w:t>[18]</w:t>
          </w:r>
          <w:r w:rsidR="00E11BBC">
            <w:fldChar w:fldCharType="end"/>
          </w:r>
        </w:sdtContent>
      </w:sdt>
      <w:r>
        <w:t xml:space="preserve"> from NASA, the JPL radio is a </w:t>
      </w:r>
      <w:proofErr w:type="spellStart"/>
      <w:r>
        <w:t>Virtex</w:t>
      </w:r>
      <w:proofErr w:type="spellEnd"/>
      <w:r>
        <w:t xml:space="preserve">-II FPGA with 3M gates.  If we look at Xilinx </w:t>
      </w:r>
      <w:proofErr w:type="spellStart"/>
      <w:r>
        <w:t>Virtex</w:t>
      </w:r>
      <w:proofErr w:type="spellEnd"/>
      <w:r>
        <w:t xml:space="preserve">-II family product line found </w:t>
      </w:r>
      <w:r w:rsidR="00E11BBC">
        <w:t xml:space="preserve">in </w:t>
      </w:r>
      <w:sdt>
        <w:sdtPr>
          <w:id w:val="-167723311"/>
          <w:citation/>
        </w:sdtPr>
        <w:sdtContent>
          <w:r w:rsidR="00E11BBC">
            <w:fldChar w:fldCharType="begin"/>
          </w:r>
          <w:r w:rsidR="00E11BBC">
            <w:instrText xml:space="preserve"> CITATION Xil \l 1033 </w:instrText>
          </w:r>
          <w:r w:rsidR="00E11BBC">
            <w:fldChar w:fldCharType="separate"/>
          </w:r>
          <w:r w:rsidR="009D0215" w:rsidRPr="009D0215">
            <w:rPr>
              <w:noProof/>
            </w:rPr>
            <w:t>[19]</w:t>
          </w:r>
          <w:r w:rsidR="00E11BBC">
            <w:fldChar w:fldCharType="end"/>
          </w:r>
        </w:sdtContent>
      </w:sdt>
      <w:r>
        <w:t xml:space="preserve">, there is only one </w:t>
      </w:r>
      <w:proofErr w:type="spellStart"/>
      <w:r>
        <w:t>Virtex</w:t>
      </w:r>
      <w:proofErr w:type="spellEnd"/>
      <w:r>
        <w:t xml:space="preserve">-II with 3M system gates -- the XC2V3000.  </w:t>
      </w:r>
      <w:r w:rsidR="00E11BBC">
        <w:t xml:space="preserve">Based on this </w:t>
      </w:r>
      <w:r>
        <w:t>information, our XC2VP30 and their XC2V3000 are of similar specs</w:t>
      </w:r>
      <w:r w:rsidR="00E11BBC">
        <w:t xml:space="preserve"> with </w:t>
      </w:r>
      <w:r w:rsidR="00264C2E">
        <w:t xml:space="preserve">ours </w:t>
      </w:r>
      <w:r w:rsidR="00E11BBC">
        <w:t>being</w:t>
      </w:r>
      <w:r>
        <w:t xml:space="preserve"> a little bit better across the board than theirs.  </w:t>
      </w:r>
      <w:r w:rsidR="00E11BBC">
        <w:t>Thus, we</w:t>
      </w:r>
      <w:r>
        <w:t xml:space="preserve"> plan to design slightly under the full capacity of our XC2VP30, which will then fit nicely on the JPL XC2V3000.</w:t>
      </w:r>
    </w:p>
    <w:p w14:paraId="584A5908" w14:textId="7FF8F273" w:rsidR="00E11BBC" w:rsidRPr="001A03CC" w:rsidRDefault="00E11BBC" w:rsidP="005935AA">
      <w:pPr>
        <w:jc w:val="both"/>
        <w:rPr>
          <w:strike/>
        </w:rPr>
      </w:pPr>
      <w:r>
        <w:t xml:space="preserve">The Harris radio uses </w:t>
      </w:r>
      <w:proofErr w:type="spellStart"/>
      <w:r>
        <w:t>Virtex</w:t>
      </w:r>
      <w:proofErr w:type="spellEnd"/>
      <w:r>
        <w:t xml:space="preserve">-IV FPGAs, so these will be much more powerful than the </w:t>
      </w:r>
      <w:proofErr w:type="spellStart"/>
      <w:r>
        <w:t>Virtex</w:t>
      </w:r>
      <w:proofErr w:type="spellEnd"/>
      <w:r>
        <w:t xml:space="preserve">-II in the JPL </w:t>
      </w:r>
      <w:r w:rsidRPr="008E5728">
        <w:t>radio.  Therefore, if our design work</w:t>
      </w:r>
      <w:r w:rsidR="00264C2E" w:rsidRPr="008E5728">
        <w:t>s</w:t>
      </w:r>
      <w:r w:rsidRPr="008E5728">
        <w:t xml:space="preserve"> for the JPL radio, then</w:t>
      </w:r>
      <w:r w:rsidR="001A03CC" w:rsidRPr="008E5728">
        <w:t>, if needed,</w:t>
      </w:r>
      <w:r w:rsidRPr="008E5728">
        <w:t xml:space="preserve"> p</w:t>
      </w:r>
      <w:r w:rsidR="001A03CC" w:rsidRPr="008E5728">
        <w:t xml:space="preserve">orting it over to the </w:t>
      </w:r>
      <w:proofErr w:type="spellStart"/>
      <w:r w:rsidR="001A03CC" w:rsidRPr="008E5728">
        <w:t>Virtex</w:t>
      </w:r>
      <w:proofErr w:type="spellEnd"/>
      <w:r w:rsidR="001A03CC" w:rsidRPr="008E5728">
        <w:t>-</w:t>
      </w:r>
      <w:r w:rsidR="001A03CC">
        <w:t>IV</w:t>
      </w:r>
      <w:r>
        <w:t> </w:t>
      </w:r>
      <w:r w:rsidR="00264C2E">
        <w:t>should be relativity straight forward.</w:t>
      </w:r>
      <w:r>
        <w:t xml:space="preserve"> </w:t>
      </w:r>
    </w:p>
    <w:p w14:paraId="1B55DF53" w14:textId="1FE68602" w:rsidR="00F65E5D" w:rsidRDefault="006777D4" w:rsidP="005935AA">
      <w:pPr>
        <w:jc w:val="both"/>
      </w:pPr>
      <w:r>
        <w:t xml:space="preserve">For the software implementation, the experimenter team will use </w:t>
      </w:r>
      <w:proofErr w:type="spellStart"/>
      <w:r>
        <w:t>SystemVerilog</w:t>
      </w:r>
      <w:proofErr w:type="spellEnd"/>
      <w:r>
        <w:t xml:space="preserve">/VHDL code for the waveform development. </w:t>
      </w:r>
      <w:r w:rsidR="00E11BBC">
        <w:t xml:space="preserve">For FPGA simulation/verification, we plan to use Mentor Graphics </w:t>
      </w:r>
      <w:proofErr w:type="spellStart"/>
      <w:r w:rsidR="00E11BBC">
        <w:t>ModelSim</w:t>
      </w:r>
      <w:proofErr w:type="spellEnd"/>
      <w:r w:rsidR="00E11BBC">
        <w:t>, Xilinx ISE Simulator (</w:t>
      </w:r>
      <w:proofErr w:type="spellStart"/>
      <w:r w:rsidR="00E11BBC">
        <w:t>ISim</w:t>
      </w:r>
      <w:proofErr w:type="spellEnd"/>
      <w:r w:rsidR="00E11BBC">
        <w:t xml:space="preserve">), and/or </w:t>
      </w:r>
      <w:proofErr w:type="spellStart"/>
      <w:r w:rsidR="00E11BBC">
        <w:t>Mathworks</w:t>
      </w:r>
      <w:proofErr w:type="spellEnd"/>
      <w:r w:rsidR="00E11BBC">
        <w:t xml:space="preserve"> HDL Verifier.  The MATLAB HDL Verifier allows </w:t>
      </w:r>
      <w:r w:rsidR="00264C2E">
        <w:t xml:space="preserve">us </w:t>
      </w:r>
      <w:r w:rsidR="00E11BBC">
        <w:t>to simulate/verify HDL code using Simulink/MATLAB models as opposed to having to write HDL test benches.</w:t>
      </w:r>
      <w:r>
        <w:t xml:space="preserve"> </w:t>
      </w:r>
      <w:r w:rsidR="005935AA">
        <w:t xml:space="preserve">For software development on the JPL GPP, C/C++/Python will be used.  The SPARC processor found in the JPL GPP will be simulated in a </w:t>
      </w:r>
      <w:r w:rsidR="00264C2E">
        <w:t xml:space="preserve">Linux </w:t>
      </w:r>
      <w:r w:rsidR="005935AA">
        <w:t>virtual machine environment. As development progresses, the HDL code and GPP code will be ported to the JPL Breadboard systems at the GRC facility.</w:t>
      </w:r>
    </w:p>
    <w:p w14:paraId="63516B12" w14:textId="1E5E0D13" w:rsidR="007C16A4" w:rsidRDefault="007C16A4" w:rsidP="007C16A4">
      <w:pPr>
        <w:jc w:val="both"/>
      </w:pPr>
      <w:r>
        <w:t>After the algorithm implementation in the FPGA</w:t>
      </w:r>
      <w:r w:rsidR="00264C2E">
        <w:t>,</w:t>
      </w:r>
      <w:r>
        <w:t xml:space="preserve"> it will be integrated with the ground SDR radios allowing the ground testing to be performed.</w:t>
      </w:r>
    </w:p>
    <w:p w14:paraId="57380C1B" w14:textId="50047B0B" w:rsidR="006777D4" w:rsidRDefault="006777D4" w:rsidP="006777D4">
      <w:pPr>
        <w:spacing w:after="0"/>
      </w:pPr>
      <w:r>
        <w:t>In summary:</w:t>
      </w:r>
    </w:p>
    <w:p w14:paraId="1C355A3A" w14:textId="77777777" w:rsidR="006777D4" w:rsidRDefault="006777D4" w:rsidP="006777D4">
      <w:pPr>
        <w:pStyle w:val="ListParagraph"/>
        <w:numPr>
          <w:ilvl w:val="0"/>
          <w:numId w:val="30"/>
        </w:numPr>
        <w:spacing w:after="0"/>
      </w:pPr>
      <w:r w:rsidRPr="006777D4">
        <w:rPr>
          <w:b/>
          <w:bCs/>
        </w:rPr>
        <w:t>Primary Development Hardware</w:t>
      </w:r>
      <w:r>
        <w:t xml:space="preserve">: NI-PCI5640R (Xilinx </w:t>
      </w:r>
      <w:proofErr w:type="spellStart"/>
      <w:r>
        <w:t>Virtex</w:t>
      </w:r>
      <w:proofErr w:type="spellEnd"/>
      <w:r>
        <w:t>-II Pro XC2VP30)</w:t>
      </w:r>
    </w:p>
    <w:p w14:paraId="45D3248F" w14:textId="77777777" w:rsidR="006777D4" w:rsidRDefault="006777D4" w:rsidP="006777D4">
      <w:pPr>
        <w:pStyle w:val="ListParagraph"/>
        <w:numPr>
          <w:ilvl w:val="0"/>
          <w:numId w:val="30"/>
        </w:numPr>
        <w:spacing w:after="0"/>
      </w:pPr>
      <w:r w:rsidRPr="006777D4">
        <w:rPr>
          <w:b/>
          <w:bCs/>
        </w:rPr>
        <w:t>Primary Hardware Description Language</w:t>
      </w:r>
      <w:r>
        <w:t xml:space="preserve">: </w:t>
      </w:r>
      <w:proofErr w:type="spellStart"/>
      <w:r>
        <w:t>SystemVerilog</w:t>
      </w:r>
      <w:proofErr w:type="spellEnd"/>
      <w:r>
        <w:t>/Verilog</w:t>
      </w:r>
    </w:p>
    <w:p w14:paraId="7F234153" w14:textId="502E5259" w:rsidR="006777D4" w:rsidRDefault="006777D4" w:rsidP="006777D4">
      <w:pPr>
        <w:pStyle w:val="ListParagraph"/>
        <w:numPr>
          <w:ilvl w:val="0"/>
          <w:numId w:val="30"/>
        </w:numPr>
        <w:spacing w:after="0"/>
        <w:jc w:val="both"/>
      </w:pPr>
      <w:r w:rsidRPr="006777D4">
        <w:rPr>
          <w:b/>
          <w:bCs/>
        </w:rPr>
        <w:t>Primary HDL Verification Software</w:t>
      </w:r>
      <w:r>
        <w:t xml:space="preserve">: Mentor Graphics </w:t>
      </w:r>
      <w:proofErr w:type="spellStart"/>
      <w:r>
        <w:t>ModelSim</w:t>
      </w:r>
      <w:proofErr w:type="spellEnd"/>
      <w:r>
        <w:t xml:space="preserve"> / Xilinx ISE Simulator (ISE)</w:t>
      </w:r>
    </w:p>
    <w:p w14:paraId="407DC54A" w14:textId="77777777" w:rsidR="00B63035" w:rsidRDefault="00B63035" w:rsidP="005B1CEE">
      <w:pPr>
        <w:jc w:val="both"/>
      </w:pPr>
    </w:p>
    <w:p w14:paraId="4DAF7742" w14:textId="4F0796FE" w:rsidR="00791F38" w:rsidRDefault="00791F38" w:rsidP="001E2EDD">
      <w:pPr>
        <w:jc w:val="both"/>
      </w:pPr>
      <w:r>
        <w:t xml:space="preserve">Optionally, if </w:t>
      </w:r>
      <w:r w:rsidR="00264C2E">
        <w:t xml:space="preserve">the </w:t>
      </w:r>
      <w:proofErr w:type="spellStart"/>
      <w:r>
        <w:t>ScaN</w:t>
      </w:r>
      <w:proofErr w:type="spellEnd"/>
      <w:r>
        <w:t xml:space="preserve"> Testbed project team agrees to extend the implementation </w:t>
      </w:r>
      <w:proofErr w:type="gramStart"/>
      <w:r>
        <w:t>in order to</w:t>
      </w:r>
      <w:proofErr w:type="gramEnd"/>
      <w:r>
        <w:t xml:space="preserve"> utilize the all of the performance of each radio, different algorithms might be developed and simulated independently. By taking advantage of </w:t>
      </w:r>
      <w:proofErr w:type="gramStart"/>
      <w:r>
        <w:t>all of</w:t>
      </w:r>
      <w:proofErr w:type="gramEnd"/>
      <w:r>
        <w:t xml:space="preserve"> the FPGA hardware on the four </w:t>
      </w:r>
      <w:proofErr w:type="spellStart"/>
      <w:r>
        <w:t>Virtex</w:t>
      </w:r>
      <w:proofErr w:type="spellEnd"/>
      <w:r>
        <w:t>-IV slices on the Harris radio (and breaking full compatibility with the algorithms on the JPL radio),</w:t>
      </w:r>
      <w:r w:rsidRPr="00791F38">
        <w:t xml:space="preserve"> </w:t>
      </w:r>
      <w:r>
        <w:t xml:space="preserve">it will be necessary to simulate </w:t>
      </w:r>
      <w:proofErr w:type="spellStart"/>
      <w:r>
        <w:t>Virtex</w:t>
      </w:r>
      <w:proofErr w:type="spellEnd"/>
      <w:r>
        <w:t>-IV FPGAs and then implement it when we have access to the Harris breadboard system.</w:t>
      </w:r>
    </w:p>
    <w:p w14:paraId="16D4AE27" w14:textId="6A3F8F8A" w:rsidR="001E2EDD" w:rsidRDefault="001E2EDD" w:rsidP="001E2EDD">
      <w:pPr>
        <w:jc w:val="both"/>
      </w:pPr>
      <w:r>
        <w:t xml:space="preserve">If both teams, </w:t>
      </w:r>
      <w:proofErr w:type="spellStart"/>
      <w:r>
        <w:t>ScaN</w:t>
      </w:r>
      <w:proofErr w:type="spellEnd"/>
      <w:r>
        <w:t xml:space="preserve"> and the experimenters</w:t>
      </w:r>
      <w:r w:rsidR="00264C2E">
        <w:t>,</w:t>
      </w:r>
      <w:r>
        <w:t xml:space="preserve"> decide to take advantage of the </w:t>
      </w:r>
      <w:proofErr w:type="gramStart"/>
      <w:r>
        <w:t>general purpose</w:t>
      </w:r>
      <w:proofErr w:type="gramEnd"/>
      <w:r>
        <w:t xml:space="preserve"> processor (i.e.</w:t>
      </w:r>
      <w:r w:rsidR="00264C2E">
        <w:t>,</w:t>
      </w:r>
      <w:r>
        <w:t xml:space="preserve"> to do faster floating point) on the JPL radio, we plan to use a virtual machine on a </w:t>
      </w:r>
      <w:r w:rsidR="00264C2E">
        <w:t>Penn State</w:t>
      </w:r>
      <w:r>
        <w:t xml:space="preserve"> workstation running the RTEMS OS to develop and test scripts.  Once again, this is only if we decide we want to break full compatibility between the JPL and Harris radio algorithms.  However, we do not plan to use the </w:t>
      </w:r>
      <w:proofErr w:type="gramStart"/>
      <w:r>
        <w:t>general purpose</w:t>
      </w:r>
      <w:proofErr w:type="gramEnd"/>
      <w:r>
        <w:t xml:space="preserve"> processor on the Harris radio as this uses VxWorks as its primary operating system and VxWorks is a very expensive proprietary OS.</w:t>
      </w:r>
    </w:p>
    <w:p w14:paraId="55984E72" w14:textId="156F943C" w:rsidR="001E2EDD" w:rsidRDefault="001E2EDD" w:rsidP="001E2EDD">
      <w:pPr>
        <w:jc w:val="both"/>
      </w:pPr>
      <w:r>
        <w:t xml:space="preserve">For </w:t>
      </w:r>
      <w:proofErr w:type="gramStart"/>
      <w:r>
        <w:t>this optional cases</w:t>
      </w:r>
      <w:proofErr w:type="gramEnd"/>
      <w:r>
        <w:t xml:space="preserve"> we may use:</w:t>
      </w:r>
    </w:p>
    <w:p w14:paraId="06A59139" w14:textId="77777777" w:rsidR="001E2EDD" w:rsidRDefault="001E2EDD" w:rsidP="002D70E1">
      <w:pPr>
        <w:pStyle w:val="ListParagraph"/>
        <w:numPr>
          <w:ilvl w:val="0"/>
          <w:numId w:val="31"/>
        </w:numPr>
        <w:spacing w:after="0"/>
      </w:pPr>
      <w:r w:rsidRPr="002D70E1">
        <w:rPr>
          <w:b/>
          <w:bCs/>
        </w:rPr>
        <w:t>Optional Development Software</w:t>
      </w:r>
      <w:r>
        <w:t>: Virtual Machine running RTEMS OS</w:t>
      </w:r>
    </w:p>
    <w:p w14:paraId="18C0F1C7" w14:textId="77777777" w:rsidR="001E2EDD" w:rsidRDefault="001E2EDD" w:rsidP="002D70E1">
      <w:pPr>
        <w:pStyle w:val="ListParagraph"/>
        <w:numPr>
          <w:ilvl w:val="0"/>
          <w:numId w:val="31"/>
        </w:numPr>
        <w:spacing w:after="0"/>
      </w:pPr>
      <w:r w:rsidRPr="002D70E1">
        <w:rPr>
          <w:b/>
          <w:bCs/>
        </w:rPr>
        <w:t>Optional HDL Verification Software</w:t>
      </w:r>
      <w:r>
        <w:t xml:space="preserve">: </w:t>
      </w:r>
      <w:proofErr w:type="spellStart"/>
      <w:r>
        <w:t>Mathworks</w:t>
      </w:r>
      <w:proofErr w:type="spellEnd"/>
      <w:r>
        <w:t xml:space="preserve"> HDL Verifier</w:t>
      </w:r>
    </w:p>
    <w:p w14:paraId="74966F6D" w14:textId="77777777" w:rsidR="001E2EDD" w:rsidRDefault="001E2EDD" w:rsidP="001E2EDD">
      <w:pPr>
        <w:jc w:val="both"/>
      </w:pPr>
    </w:p>
    <w:p w14:paraId="73B90461" w14:textId="77777777" w:rsidR="001E2EDD" w:rsidRDefault="001E2EDD" w:rsidP="001E2EDD">
      <w:pPr>
        <w:jc w:val="both"/>
      </w:pPr>
    </w:p>
    <w:p w14:paraId="2E6932D4" w14:textId="27F65AC0" w:rsidR="00791F38" w:rsidRDefault="00791F38" w:rsidP="005B1CEE">
      <w:pPr>
        <w:jc w:val="both"/>
      </w:pPr>
      <w:r>
        <w:t xml:space="preserve"> </w:t>
      </w:r>
    </w:p>
    <w:p w14:paraId="1CA4F174" w14:textId="3997A510" w:rsidR="0054166F" w:rsidRDefault="00002A3D" w:rsidP="005B1CEE">
      <w:pPr>
        <w:jc w:val="center"/>
      </w:pPr>
      <w:r>
        <w:rPr>
          <w:noProof/>
        </w:rPr>
        <w:lastRenderedPageBreak/>
        <w:drawing>
          <wp:inline distT="0" distB="0" distL="0" distR="0" wp14:anchorId="09A42FE8" wp14:editId="10CEC84D">
            <wp:extent cx="4497345" cy="75491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velopment_configuration_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28904" cy="7602090"/>
                    </a:xfrm>
                    <a:prstGeom prst="rect">
                      <a:avLst/>
                    </a:prstGeom>
                  </pic:spPr>
                </pic:pic>
              </a:graphicData>
            </a:graphic>
          </wp:inline>
        </w:drawing>
      </w:r>
    </w:p>
    <w:p w14:paraId="2303236D" w14:textId="46959E55" w:rsidR="004C21F0" w:rsidRDefault="0037478C" w:rsidP="00EB3071">
      <w:pPr>
        <w:pStyle w:val="Caption"/>
        <w:jc w:val="both"/>
      </w:pPr>
      <w:bookmarkStart w:id="139" w:name="_Ref469391984"/>
      <w:bookmarkStart w:id="140" w:name="_Toc472531452"/>
      <w:r>
        <w:t xml:space="preserve">Figure </w:t>
      </w:r>
      <w:fldSimple w:instr=" SEQ Figure \* ARABIC ">
        <w:r w:rsidR="00743B0B">
          <w:rPr>
            <w:noProof/>
          </w:rPr>
          <w:t>17</w:t>
        </w:r>
      </w:fldSimple>
      <w:bookmarkEnd w:id="139"/>
      <w:r>
        <w:t>-</w:t>
      </w:r>
      <w:r w:rsidRPr="00510BBF">
        <w:t xml:space="preserve">Development configuration diagram block showing the </w:t>
      </w:r>
      <w:r w:rsidR="00EB3071">
        <w:t xml:space="preserve">general </w:t>
      </w:r>
      <w:r w:rsidRPr="00510BBF">
        <w:t>role of the experimenter team within the overall experiment process flow</w:t>
      </w:r>
      <w:r w:rsidR="00EB3071">
        <w:t xml:space="preserve"> and development location</w:t>
      </w:r>
      <w:r w:rsidRPr="00510BBF">
        <w:t>. The main activities are algorithm development and software implementation.</w:t>
      </w:r>
      <w:r w:rsidR="00EB3071">
        <w:t xml:space="preserve"> The experimenter’s team will be involved with all parts of the process flow.</w:t>
      </w:r>
      <w:bookmarkEnd w:id="140"/>
    </w:p>
    <w:p w14:paraId="77680576" w14:textId="0B7F7FB7" w:rsidR="00713E03" w:rsidRDefault="00713E03" w:rsidP="00713E03">
      <w:pPr>
        <w:pStyle w:val="Heading3"/>
      </w:pPr>
      <w:bookmarkStart w:id="141" w:name="_Toc472531412"/>
      <w:r>
        <w:lastRenderedPageBreak/>
        <w:t xml:space="preserve">Resources Requested from </w:t>
      </w:r>
      <w:proofErr w:type="spellStart"/>
      <w:r>
        <w:t>ScaN</w:t>
      </w:r>
      <w:proofErr w:type="spellEnd"/>
      <w:r>
        <w:t xml:space="preserve"> Testbed</w:t>
      </w:r>
      <w:bookmarkEnd w:id="141"/>
    </w:p>
    <w:p w14:paraId="7A042154" w14:textId="77777777" w:rsidR="00713E03" w:rsidRDefault="00713E03" w:rsidP="00713E03"/>
    <w:p w14:paraId="77D084E5" w14:textId="4B2D446D" w:rsidR="004C21F0" w:rsidRDefault="004C21F0" w:rsidP="00C4512E">
      <w:pPr>
        <w:jc w:val="both"/>
      </w:pPr>
      <w:r>
        <w:t xml:space="preserve">For the algorithm development </w:t>
      </w:r>
      <w:proofErr w:type="gramStart"/>
      <w:r>
        <w:t>phase</w:t>
      </w:r>
      <w:proofErr w:type="gramEnd"/>
      <w:r>
        <w:t xml:space="preserve"> the resources requested from the </w:t>
      </w:r>
      <w:proofErr w:type="spellStart"/>
      <w:r>
        <w:t>ScaN</w:t>
      </w:r>
      <w:proofErr w:type="spellEnd"/>
      <w:r>
        <w:t xml:space="preserve"> Testbed are ionospheric measurements, </w:t>
      </w:r>
      <w:r w:rsidR="00264C2E">
        <w:t>provided</w:t>
      </w:r>
      <w:r>
        <w:t xml:space="preserve"> through a separate document, in order to increase the accuracy of the channel.</w:t>
      </w:r>
      <w:r w:rsidR="00C4512E">
        <w:t xml:space="preserve"> </w:t>
      </w:r>
      <w:proofErr w:type="gramStart"/>
      <w:r w:rsidR="00C4512E">
        <w:t>Also</w:t>
      </w:r>
      <w:proofErr w:type="gramEnd"/>
      <w:r w:rsidR="00C4512E">
        <w:t xml:space="preserve"> a bi-weekly phone conference with the </w:t>
      </w:r>
      <w:proofErr w:type="spellStart"/>
      <w:r w:rsidR="00C4512E">
        <w:t>ScaN</w:t>
      </w:r>
      <w:proofErr w:type="spellEnd"/>
      <w:r w:rsidR="00C4512E">
        <w:t xml:space="preserve"> Testbed project team </w:t>
      </w:r>
      <w:r w:rsidR="00264C2E">
        <w:t>is</w:t>
      </w:r>
      <w:r w:rsidR="00C4512E">
        <w:t xml:space="preserve"> requested in order to keep track of the development and to solve technical </w:t>
      </w:r>
      <w:r w:rsidR="00264C2E">
        <w:t>issues</w:t>
      </w:r>
      <w:r w:rsidR="00C4512E">
        <w:t xml:space="preserve"> related to the </w:t>
      </w:r>
      <w:proofErr w:type="spellStart"/>
      <w:r w:rsidR="00C4512E">
        <w:t>ScaN</w:t>
      </w:r>
      <w:proofErr w:type="spellEnd"/>
      <w:r w:rsidR="00C4512E">
        <w:t xml:space="preserve"> Testbed elements involved with this experiment. Additional technical support may be requested in case a specific issue is identified and reported to the </w:t>
      </w:r>
      <w:proofErr w:type="spellStart"/>
      <w:r w:rsidR="00C4512E">
        <w:t>ScaN</w:t>
      </w:r>
      <w:proofErr w:type="spellEnd"/>
      <w:r w:rsidR="00C4512E">
        <w:t xml:space="preserve"> Testbed project team.</w:t>
      </w:r>
    </w:p>
    <w:p w14:paraId="4B4F3D9A" w14:textId="63E4947E" w:rsidR="00E13FA0" w:rsidRDefault="00E13FA0" w:rsidP="00E13FA0">
      <w:pPr>
        <w:jc w:val="both"/>
      </w:pPr>
      <w:r>
        <w:t>The experimenter team request</w:t>
      </w:r>
      <w:r w:rsidR="00264C2E">
        <w:t>s</w:t>
      </w:r>
      <w:r>
        <w:t xml:space="preserve"> the evaluation of the TDRS 12 feature of including its </w:t>
      </w:r>
      <w:r w:rsidRPr="008E2375">
        <w:t>transmission power level</w:t>
      </w:r>
      <w:r w:rsidR="00B3476B" w:rsidRPr="008E2375">
        <w:t xml:space="preserve"> telemetry data</w:t>
      </w:r>
      <w:r>
        <w:t xml:space="preserve"> to allow </w:t>
      </w:r>
      <w:r w:rsidR="00264C2E">
        <w:t xml:space="preserve">the </w:t>
      </w:r>
      <w:r w:rsidR="00CA5FB4">
        <w:t>GRC</w:t>
      </w:r>
      <w:r>
        <w:t xml:space="preserve"> ground station or </w:t>
      </w:r>
      <w:proofErr w:type="spellStart"/>
      <w:r>
        <w:t>ScaN</w:t>
      </w:r>
      <w:proofErr w:type="spellEnd"/>
      <w:r>
        <w:t xml:space="preserve"> Testbed to compute the relative power loss. We justify this need so that the protocol</w:t>
      </w:r>
      <w:r w:rsidR="00264C2E">
        <w:t>,</w:t>
      </w:r>
      <w:r>
        <w:t xml:space="preserve"> while using the TDRS as one communicating node, will evaluate only the link TDRS-</w:t>
      </w:r>
      <w:proofErr w:type="spellStart"/>
      <w:r>
        <w:t>ScaN</w:t>
      </w:r>
      <w:proofErr w:type="spellEnd"/>
      <w:r>
        <w:t xml:space="preserve"> Testbed and through the closed-loop approach, evaluate TDRS transmitted power and compute the relative power loss, which is the parameter the protocol will be expecting.</w:t>
      </w:r>
    </w:p>
    <w:p w14:paraId="61673D74" w14:textId="6F100C6B" w:rsidR="00C86AE1" w:rsidRDefault="00C86AE1" w:rsidP="00C86AE1">
      <w:pPr>
        <w:jc w:val="both"/>
      </w:pPr>
      <w:r>
        <w:t>For the software implementation phase the experimenter team request</w:t>
      </w:r>
      <w:r w:rsidR="00264C2E">
        <w:t>s</w:t>
      </w:r>
      <w:r>
        <w:t xml:space="preserve"> the following documents for the JPL radio:</w:t>
      </w:r>
    </w:p>
    <w:p w14:paraId="50AD8007" w14:textId="77777777" w:rsidR="00C86AE1" w:rsidRDefault="00C86AE1" w:rsidP="00C86AE1">
      <w:pPr>
        <w:pStyle w:val="ListParagraph"/>
        <w:numPr>
          <w:ilvl w:val="0"/>
          <w:numId w:val="27"/>
        </w:numPr>
        <w:jc w:val="both"/>
      </w:pPr>
      <w:r>
        <w:t>Operating Environment FPGA Component Interfaces (D-47936)</w:t>
      </w:r>
    </w:p>
    <w:p w14:paraId="2B15742C" w14:textId="77777777" w:rsidR="00C86AE1" w:rsidRDefault="00C86AE1" w:rsidP="00C86AE1">
      <w:pPr>
        <w:pStyle w:val="ListParagraph"/>
        <w:numPr>
          <w:ilvl w:val="0"/>
          <w:numId w:val="27"/>
        </w:numPr>
        <w:jc w:val="both"/>
      </w:pPr>
      <w:r>
        <w:t>Operating Environment Operator’s Guide (D-47937)</w:t>
      </w:r>
    </w:p>
    <w:p w14:paraId="7116777A" w14:textId="77777777" w:rsidR="00C86AE1" w:rsidRDefault="00C86AE1" w:rsidP="00C86AE1">
      <w:pPr>
        <w:pStyle w:val="ListParagraph"/>
        <w:numPr>
          <w:ilvl w:val="0"/>
          <w:numId w:val="27"/>
        </w:numPr>
        <w:jc w:val="both"/>
      </w:pPr>
      <w:proofErr w:type="spellStart"/>
      <w:r>
        <w:t>CoNNeCT</w:t>
      </w:r>
      <w:proofErr w:type="spellEnd"/>
      <w:r>
        <w:t xml:space="preserve"> Baseband Processor Module Prototype User Guide (D-49217)</w:t>
      </w:r>
    </w:p>
    <w:p w14:paraId="05F265B4" w14:textId="77777777" w:rsidR="00C86AE1" w:rsidRDefault="00C86AE1" w:rsidP="00C86AE1">
      <w:pPr>
        <w:pStyle w:val="ListParagraph"/>
        <w:numPr>
          <w:ilvl w:val="0"/>
          <w:numId w:val="27"/>
        </w:numPr>
        <w:jc w:val="both"/>
      </w:pPr>
      <w:r>
        <w:t>Operating Environment Integrator’s Guide (D-63241)</w:t>
      </w:r>
    </w:p>
    <w:p w14:paraId="3F3470E6" w14:textId="77777777" w:rsidR="00C86AE1" w:rsidRDefault="00C86AE1" w:rsidP="00C86AE1">
      <w:pPr>
        <w:pStyle w:val="ListParagraph"/>
        <w:numPr>
          <w:ilvl w:val="0"/>
          <w:numId w:val="27"/>
        </w:numPr>
        <w:jc w:val="both"/>
      </w:pPr>
      <w:r>
        <w:t>Data Interface Description (D-63245)</w:t>
      </w:r>
    </w:p>
    <w:p w14:paraId="59DBFE78" w14:textId="77777777" w:rsidR="00C86AE1" w:rsidRDefault="00C86AE1" w:rsidP="00C86AE1">
      <w:pPr>
        <w:pStyle w:val="ListParagraph"/>
        <w:numPr>
          <w:ilvl w:val="0"/>
          <w:numId w:val="27"/>
        </w:numPr>
        <w:jc w:val="both"/>
      </w:pPr>
      <w:r>
        <w:t>Space Telecommunications Radio System Operating Environment Development Environment (D-63258)</w:t>
      </w:r>
    </w:p>
    <w:p w14:paraId="2F213A29" w14:textId="37D01D0B" w:rsidR="00C86AE1" w:rsidRDefault="00C86AE1" w:rsidP="00C86AE1">
      <w:pPr>
        <w:jc w:val="both"/>
      </w:pPr>
      <w:r>
        <w:t xml:space="preserve">The following documents </w:t>
      </w:r>
      <w:r w:rsidR="00264C2E">
        <w:t>are</w:t>
      </w:r>
      <w:r>
        <w:t xml:space="preserve"> requested for the overall development:</w:t>
      </w:r>
    </w:p>
    <w:p w14:paraId="28C0F516" w14:textId="77777777" w:rsidR="00C86AE1" w:rsidRDefault="00C86AE1" w:rsidP="00C86AE1">
      <w:pPr>
        <w:pStyle w:val="ListParagraph"/>
        <w:numPr>
          <w:ilvl w:val="0"/>
          <w:numId w:val="29"/>
        </w:numPr>
        <w:jc w:val="both"/>
      </w:pPr>
      <w:r>
        <w:t>Space Network User’s Guide (450-SNUG)</w:t>
      </w:r>
    </w:p>
    <w:p w14:paraId="0D871DB2" w14:textId="77777777" w:rsidR="00C86AE1" w:rsidRDefault="00C86AE1" w:rsidP="00C86AE1">
      <w:pPr>
        <w:pStyle w:val="ListParagraph"/>
        <w:numPr>
          <w:ilvl w:val="0"/>
          <w:numId w:val="29"/>
        </w:numPr>
        <w:jc w:val="both"/>
      </w:pPr>
      <w:r>
        <w:t>STRS Definition and Concepts (NASA/TM-2008-215445)</w:t>
      </w:r>
    </w:p>
    <w:p w14:paraId="138ADAD5" w14:textId="77777777" w:rsidR="00C86AE1" w:rsidRDefault="00C86AE1" w:rsidP="00C86AE1">
      <w:pPr>
        <w:pStyle w:val="ListParagraph"/>
        <w:numPr>
          <w:ilvl w:val="0"/>
          <w:numId w:val="29"/>
        </w:numPr>
        <w:jc w:val="both"/>
      </w:pPr>
      <w:r>
        <w:t>STRS Software Architecture Concepts and Analysis (NASA/TP-2008-214813)</w:t>
      </w:r>
    </w:p>
    <w:p w14:paraId="50F9D473" w14:textId="77777777" w:rsidR="00C86AE1" w:rsidRDefault="00C86AE1" w:rsidP="00C86AE1">
      <w:pPr>
        <w:pStyle w:val="ListParagraph"/>
        <w:numPr>
          <w:ilvl w:val="0"/>
          <w:numId w:val="29"/>
        </w:numPr>
        <w:jc w:val="both"/>
      </w:pPr>
      <w:r>
        <w:t>Space Telecommunications Radio System (STRS) Architecture Standard (STRS-AR-00002)</w:t>
      </w:r>
    </w:p>
    <w:p w14:paraId="1B582D06" w14:textId="77777777" w:rsidR="00C86AE1" w:rsidRDefault="00C86AE1" w:rsidP="00C86AE1">
      <w:pPr>
        <w:pStyle w:val="ListParagraph"/>
        <w:numPr>
          <w:ilvl w:val="0"/>
          <w:numId w:val="29"/>
        </w:numPr>
        <w:jc w:val="both"/>
      </w:pPr>
      <w:r>
        <w:t>SCAN Testbed Flight and Ground Description (GRC-CONN-DOC-5022)</w:t>
      </w:r>
    </w:p>
    <w:p w14:paraId="20C41294" w14:textId="7DA51905" w:rsidR="00C86AE1" w:rsidRDefault="00C86AE1" w:rsidP="00C86AE1">
      <w:pPr>
        <w:jc w:val="both"/>
      </w:pPr>
      <w:r>
        <w:t xml:space="preserve">Finally, any other documentation related to the implementation of waveforms and algorithms on the JPL radio on the </w:t>
      </w:r>
      <w:proofErr w:type="spellStart"/>
      <w:r>
        <w:t>SCaN</w:t>
      </w:r>
      <w:proofErr w:type="spellEnd"/>
      <w:r>
        <w:t xml:space="preserve"> testbed will be requested.</w:t>
      </w:r>
    </w:p>
    <w:p w14:paraId="37EA57ED" w14:textId="590C6F83" w:rsidR="004C21F0" w:rsidRDefault="004C21F0" w:rsidP="0007652E">
      <w:pPr>
        <w:jc w:val="both"/>
      </w:pPr>
      <w:r>
        <w:t xml:space="preserve">For the algorithm testing </w:t>
      </w:r>
      <w:proofErr w:type="gramStart"/>
      <w:r>
        <w:t>phase</w:t>
      </w:r>
      <w:proofErr w:type="gramEnd"/>
      <w:r w:rsidR="00C4512E">
        <w:t xml:space="preserve"> the experimenter team request</w:t>
      </w:r>
      <w:r w:rsidR="00264C2E">
        <w:t>s</w:t>
      </w:r>
      <w:r w:rsidR="00C4512E">
        <w:t xml:space="preserve"> that prior to on-orbit testing a test be performed using the ground equipment to establish a benchmark. Also, during every test is requested that a communication link be established under almost the same </w:t>
      </w:r>
      <w:r w:rsidR="0007652E">
        <w:t xml:space="preserve">channel </w:t>
      </w:r>
      <w:r w:rsidR="00C4512E">
        <w:t xml:space="preserve">conditions with the proposed protocol features </w:t>
      </w:r>
      <w:r w:rsidR="005D403F">
        <w:t xml:space="preserve">turned </w:t>
      </w:r>
      <w:r w:rsidR="00C4512E">
        <w:t xml:space="preserve">on and off to allow </w:t>
      </w:r>
      <w:r w:rsidR="00387626">
        <w:t>for</w:t>
      </w:r>
      <w:r w:rsidR="00C4512E">
        <w:t xml:space="preserve"> performance comparison</w:t>
      </w:r>
      <w:r w:rsidR="0007652E">
        <w:t xml:space="preserve">. </w:t>
      </w:r>
    </w:p>
    <w:p w14:paraId="53F5DA33" w14:textId="51CF82E9" w:rsidR="0007652E" w:rsidRDefault="0007652E" w:rsidP="0007652E">
      <w:pPr>
        <w:jc w:val="both"/>
      </w:pPr>
      <w:r>
        <w:t xml:space="preserve">Another requirement is that both </w:t>
      </w:r>
      <w:r w:rsidR="00387626">
        <w:t xml:space="preserve">the </w:t>
      </w:r>
      <w:r>
        <w:t>ground station a</w:t>
      </w:r>
      <w:r w:rsidR="00713A10">
        <w:t xml:space="preserve">nd </w:t>
      </w:r>
      <w:r w:rsidR="00387626">
        <w:t xml:space="preserve">the </w:t>
      </w:r>
      <w:proofErr w:type="spellStart"/>
      <w:r w:rsidR="00713A10">
        <w:t>ScaN</w:t>
      </w:r>
      <w:proofErr w:type="spellEnd"/>
      <w:r w:rsidR="00713A10">
        <w:t xml:space="preserve"> Testbed avionics monitor and record the performance of the SDR radios for post-processing evaluation.</w:t>
      </w:r>
    </w:p>
    <w:p w14:paraId="35534E0C" w14:textId="0189EF85" w:rsidR="00713E03" w:rsidRDefault="00713E03" w:rsidP="00713E03">
      <w:pPr>
        <w:pStyle w:val="Heading3"/>
      </w:pPr>
      <w:bookmarkStart w:id="142" w:name="_Toc472531413"/>
      <w:r>
        <w:t>Equipment/Personnel Location</w:t>
      </w:r>
      <w:bookmarkEnd w:id="142"/>
    </w:p>
    <w:p w14:paraId="041DAD31" w14:textId="77777777" w:rsidR="00713E03" w:rsidRDefault="00713E03" w:rsidP="00713E03"/>
    <w:p w14:paraId="4FF2FE10" w14:textId="59964406" w:rsidR="0065309D" w:rsidRDefault="0065309D" w:rsidP="00713E03">
      <w:r>
        <w:lastRenderedPageBreak/>
        <w:t>During the algorithm development the experimenter team request</w:t>
      </w:r>
      <w:r w:rsidR="00387626">
        <w:t>s</w:t>
      </w:r>
      <w:r>
        <w:t xml:space="preserve"> technical support from the </w:t>
      </w:r>
      <w:proofErr w:type="spellStart"/>
      <w:r>
        <w:t>ScaN</w:t>
      </w:r>
      <w:proofErr w:type="spellEnd"/>
      <w:r>
        <w:t xml:space="preserve"> Testbed project team regarding communication and capabilities information of TDRS and </w:t>
      </w:r>
      <w:proofErr w:type="spellStart"/>
      <w:r>
        <w:t>ScaN</w:t>
      </w:r>
      <w:proofErr w:type="spellEnd"/>
      <w:r>
        <w:t xml:space="preserve"> Testbed and additional reference documentation.</w:t>
      </w:r>
    </w:p>
    <w:p w14:paraId="295250C2" w14:textId="29DE7EAD" w:rsidR="00C86AE1" w:rsidRDefault="00C86AE1" w:rsidP="00C86AE1">
      <w:pPr>
        <w:jc w:val="both"/>
      </w:pPr>
      <w:r>
        <w:t>During the algorithm development the experimenter team request</w:t>
      </w:r>
      <w:r w:rsidR="00387626">
        <w:t>s</w:t>
      </w:r>
      <w:r>
        <w:t xml:space="preserve"> access to NASA GRC facilities/equipment and all related software development tools required to use the JPL Breadboard systems, as well as the </w:t>
      </w:r>
      <w:proofErr w:type="spellStart"/>
      <w:r>
        <w:t>SCaN</w:t>
      </w:r>
      <w:proofErr w:type="spellEnd"/>
      <w:r>
        <w:t xml:space="preserve"> Testbed ground system.</w:t>
      </w:r>
    </w:p>
    <w:p w14:paraId="7555BD9D" w14:textId="74B7A5BD" w:rsidR="004A01B7" w:rsidRDefault="004A01B7" w:rsidP="00713E03">
      <w:r>
        <w:t>During the test the experimenter team request</w:t>
      </w:r>
      <w:r w:rsidR="00387626">
        <w:t>s</w:t>
      </w:r>
      <w:r>
        <w:t xml:space="preserve"> access to the ground SDR equipment performance report </w:t>
      </w:r>
      <w:proofErr w:type="gramStart"/>
      <w:r>
        <w:t>in order to</w:t>
      </w:r>
      <w:proofErr w:type="gramEnd"/>
      <w:r>
        <w:t xml:space="preserve"> analyze the protocol performance.</w:t>
      </w:r>
    </w:p>
    <w:p w14:paraId="7756C075" w14:textId="71A19A4C" w:rsidR="00EB3071" w:rsidRDefault="00EB3071" w:rsidP="00713E03">
      <w:r>
        <w:t>Additionally, we request access for at least one member of the experimenter’s team to be present at GRC during the on-orbit testing.</w:t>
      </w:r>
    </w:p>
    <w:p w14:paraId="23B67611" w14:textId="4BA761B2" w:rsidR="00713E03" w:rsidRDefault="00713E03" w:rsidP="00713E03">
      <w:pPr>
        <w:pStyle w:val="Heading3"/>
      </w:pPr>
      <w:bookmarkStart w:id="143" w:name="_Toc472531414"/>
      <w:r>
        <w:t>Schedule</w:t>
      </w:r>
      <w:bookmarkEnd w:id="143"/>
    </w:p>
    <w:p w14:paraId="53610270" w14:textId="77777777" w:rsidR="00713E03" w:rsidRDefault="00713E03" w:rsidP="00713E03"/>
    <w:p w14:paraId="4F85EF37" w14:textId="41FADCA2" w:rsidR="00630B26" w:rsidRDefault="00630B26" w:rsidP="00630B26">
      <w:pPr>
        <w:jc w:val="both"/>
      </w:pPr>
      <w:r>
        <w:t xml:space="preserve">Ground test and on-orbit experiment run schedule will be coordinated with </w:t>
      </w:r>
      <w:r w:rsidR="00387626">
        <w:t xml:space="preserve">the </w:t>
      </w:r>
      <w:proofErr w:type="spellStart"/>
      <w:r>
        <w:t>ScaN</w:t>
      </w:r>
      <w:proofErr w:type="spellEnd"/>
      <w:r>
        <w:t xml:space="preserve"> Testbed project team through the bi-weekly phone conference upon completion of integration, for the test phase, and delivery of the readiness review for the on-orbit experiment run.</w:t>
      </w:r>
    </w:p>
    <w:p w14:paraId="6E8A8D23" w14:textId="77777777" w:rsidR="00630B26" w:rsidRDefault="00630B26" w:rsidP="00630B26">
      <w:pPr>
        <w:jc w:val="both"/>
      </w:pPr>
    </w:p>
    <w:p w14:paraId="6F5BCFCA" w14:textId="2977E47D" w:rsidR="00713E03" w:rsidRDefault="00713E03" w:rsidP="00713E03">
      <w:pPr>
        <w:pStyle w:val="Heading3"/>
      </w:pPr>
      <w:bookmarkStart w:id="144" w:name="_Toc472531415"/>
      <w:r>
        <w:t>Software Plan Information</w:t>
      </w:r>
      <w:bookmarkEnd w:id="144"/>
    </w:p>
    <w:p w14:paraId="759761E8" w14:textId="4FEF1515" w:rsidR="00C86AE1" w:rsidRDefault="00C86AE1" w:rsidP="00C86AE1"/>
    <w:p w14:paraId="53CCD85D" w14:textId="022F6208" w:rsidR="00C86AE1" w:rsidRDefault="00C86AE1" w:rsidP="00C86AE1">
      <w:pPr>
        <w:jc w:val="both"/>
      </w:pPr>
      <w:r>
        <w:t xml:space="preserve">The Software Class E+ requirement matrix approach is provided in </w:t>
      </w:r>
      <w:r w:rsidR="00675C83">
        <w:t xml:space="preserve">Table </w:t>
      </w:r>
      <w:r>
        <w:t>8.1. Many of the Software Management Plan requirements, plus other requirements, can be satisfied using the contents of this Experiment Plan.</w:t>
      </w:r>
    </w:p>
    <w:p w14:paraId="33CD7DFE" w14:textId="29DB0E0C" w:rsidR="00542BCE" w:rsidRDefault="00C86AE1" w:rsidP="00C86AE1">
      <w:pPr>
        <w:pStyle w:val="ListParagraph"/>
        <w:ind w:left="0"/>
        <w:jc w:val="both"/>
      </w:pPr>
      <w:r>
        <w:t>In case of changes in the requirements during the experiment phase</w:t>
      </w:r>
      <w:r w:rsidR="002B573F">
        <w:t>,</w:t>
      </w:r>
      <w:r>
        <w:t xml:space="preserve"> those will be communicated immediately to </w:t>
      </w:r>
      <w:proofErr w:type="spellStart"/>
      <w:r>
        <w:t>ScaN</w:t>
      </w:r>
      <w:proofErr w:type="spellEnd"/>
      <w:r>
        <w:t xml:space="preserve"> Testbed project team to start an agreement between the experimenter team and </w:t>
      </w:r>
      <w:proofErr w:type="spellStart"/>
      <w:r>
        <w:t>ScaN</w:t>
      </w:r>
      <w:proofErr w:type="spellEnd"/>
      <w:r>
        <w:t xml:space="preserve"> Testbed project team on the best approach that meet the requirements of both parts. The communication might be done on the bi-weekly phone conferences or e-mail communicating the change and requesting a meeting/conference if needed.</w:t>
      </w:r>
    </w:p>
    <w:p w14:paraId="4346B162" w14:textId="2DE1105F" w:rsidR="00C86AE1" w:rsidRDefault="00C86AE1" w:rsidP="00C86AE1">
      <w:pPr>
        <w:jc w:val="both"/>
      </w:pPr>
      <w:r>
        <w:t xml:space="preserve">a.) During the development phase of this project, the software will be configuration managed using Subversion.  The Subversion server is located at Penn State. </w:t>
      </w:r>
      <w:r w:rsidR="00EB3071">
        <w:t>T</w:t>
      </w:r>
      <w:r>
        <w:t xml:space="preserve">he software will be configuration managed using Subversion either hosted at NASA GRC or Penn State </w:t>
      </w:r>
      <w:r w:rsidR="002B573F">
        <w:t>d</w:t>
      </w:r>
      <w:r>
        <w:t>epending on which is desired by the GRC personnel.</w:t>
      </w:r>
      <w:r w:rsidR="00EB3071">
        <w:t xml:space="preserve"> Before Verification and Validation testing, the software will be already uploaded to GRC Subversion.</w:t>
      </w:r>
    </w:p>
    <w:p w14:paraId="0A0FD58C" w14:textId="77777777" w:rsidR="00C86AE1" w:rsidRPr="005476B0" w:rsidRDefault="00C86AE1" w:rsidP="00C86AE1">
      <w:pPr>
        <w:jc w:val="both"/>
      </w:pPr>
      <w:r>
        <w:t>b.) This experiment does NOT use any safety critical software.</w:t>
      </w:r>
    </w:p>
    <w:p w14:paraId="437D9194" w14:textId="04FA1A73" w:rsidR="00C86AE1" w:rsidRDefault="00C86AE1" w:rsidP="00542BCE">
      <w:pPr>
        <w:pStyle w:val="ListParagraph"/>
      </w:pPr>
    </w:p>
    <w:p w14:paraId="0D0B48F2" w14:textId="6D9C2E35" w:rsidR="00B92FFA" w:rsidRDefault="00B92FFA" w:rsidP="00B92FFA">
      <w:pPr>
        <w:pStyle w:val="Caption"/>
      </w:pPr>
      <w:bookmarkStart w:id="145" w:name="_Toc472531456"/>
      <w:r>
        <w:t xml:space="preserve">Table </w:t>
      </w:r>
      <w:fldSimple w:instr=" SEQ Table \* ARABIC ">
        <w:r w:rsidR="00743B0B">
          <w:rPr>
            <w:noProof/>
          </w:rPr>
          <w:t>4</w:t>
        </w:r>
      </w:fldSimple>
      <w:r w:rsidRPr="00313792">
        <w:t>–NPR 7150.2A Requirements</w:t>
      </w:r>
      <w:bookmarkEnd w:id="145"/>
    </w:p>
    <w:tbl>
      <w:tblPr>
        <w:tblW w:w="9320" w:type="dxa"/>
        <w:tblLook w:val="04A0" w:firstRow="1" w:lastRow="0" w:firstColumn="1" w:lastColumn="0" w:noHBand="0" w:noVBand="1"/>
      </w:tblPr>
      <w:tblGrid>
        <w:gridCol w:w="1560"/>
        <w:gridCol w:w="3700"/>
        <w:gridCol w:w="2180"/>
        <w:gridCol w:w="1880"/>
      </w:tblGrid>
      <w:tr w:rsidR="00C86AE1" w:rsidRPr="0077500A" w14:paraId="2FF6D109" w14:textId="77777777" w:rsidTr="00675C83">
        <w:trPr>
          <w:trHeight w:val="765"/>
        </w:trPr>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0DEECBB" w14:textId="77777777" w:rsidR="00C86AE1" w:rsidRPr="0077500A" w:rsidRDefault="00C86AE1" w:rsidP="00675C83">
            <w:pPr>
              <w:spacing w:after="0" w:line="240" w:lineRule="auto"/>
              <w:jc w:val="center"/>
              <w:rPr>
                <w:rFonts w:ascii="Calibri" w:eastAsia="Times New Roman" w:hAnsi="Calibri" w:cs="Times New Roman"/>
                <w:b/>
                <w:bCs/>
                <w:color w:val="000000"/>
                <w:sz w:val="20"/>
                <w:szCs w:val="20"/>
              </w:rPr>
            </w:pPr>
            <w:r w:rsidRPr="0077500A">
              <w:rPr>
                <w:rFonts w:ascii="Calibri" w:eastAsia="Times New Roman" w:hAnsi="Calibri" w:cs="Times New Roman"/>
                <w:b/>
                <w:bCs/>
                <w:color w:val="000000"/>
                <w:sz w:val="20"/>
                <w:szCs w:val="20"/>
              </w:rPr>
              <w:t>NPR 7150.2A Requirement Number</w:t>
            </w:r>
          </w:p>
        </w:tc>
        <w:tc>
          <w:tcPr>
            <w:tcW w:w="3700" w:type="dxa"/>
            <w:tcBorders>
              <w:top w:val="single" w:sz="4" w:space="0" w:color="auto"/>
              <w:left w:val="nil"/>
              <w:bottom w:val="single" w:sz="4" w:space="0" w:color="auto"/>
              <w:right w:val="single" w:sz="4" w:space="0" w:color="auto"/>
            </w:tcBorders>
            <w:shd w:val="clear" w:color="auto" w:fill="auto"/>
            <w:hideMark/>
          </w:tcPr>
          <w:p w14:paraId="032C8034" w14:textId="77777777" w:rsidR="00C86AE1" w:rsidRPr="0077500A" w:rsidRDefault="00C86AE1" w:rsidP="00675C83">
            <w:pPr>
              <w:spacing w:after="0" w:line="240" w:lineRule="auto"/>
              <w:jc w:val="center"/>
              <w:rPr>
                <w:rFonts w:ascii="Calibri" w:eastAsia="Times New Roman" w:hAnsi="Calibri" w:cs="Times New Roman"/>
                <w:b/>
                <w:bCs/>
                <w:color w:val="000000"/>
                <w:sz w:val="20"/>
                <w:szCs w:val="20"/>
              </w:rPr>
            </w:pPr>
            <w:r w:rsidRPr="0077500A">
              <w:rPr>
                <w:rFonts w:ascii="Calibri" w:eastAsia="Times New Roman" w:hAnsi="Calibri" w:cs="Times New Roman"/>
                <w:b/>
                <w:bCs/>
                <w:color w:val="000000"/>
                <w:sz w:val="20"/>
                <w:szCs w:val="20"/>
              </w:rPr>
              <w:t>Requirement Wording</w:t>
            </w:r>
          </w:p>
        </w:tc>
        <w:tc>
          <w:tcPr>
            <w:tcW w:w="2180" w:type="dxa"/>
            <w:tcBorders>
              <w:top w:val="single" w:sz="4" w:space="0" w:color="auto"/>
              <w:left w:val="nil"/>
              <w:bottom w:val="single" w:sz="4" w:space="0" w:color="auto"/>
              <w:right w:val="single" w:sz="4" w:space="0" w:color="auto"/>
            </w:tcBorders>
            <w:shd w:val="clear" w:color="auto" w:fill="auto"/>
            <w:hideMark/>
          </w:tcPr>
          <w:p w14:paraId="5D3EFC31" w14:textId="77777777" w:rsidR="00C86AE1" w:rsidRPr="0077500A" w:rsidRDefault="00C86AE1" w:rsidP="00675C83">
            <w:pPr>
              <w:spacing w:after="0" w:line="240" w:lineRule="auto"/>
              <w:jc w:val="center"/>
              <w:rPr>
                <w:rFonts w:ascii="Calibri" w:eastAsia="Times New Roman" w:hAnsi="Calibri" w:cs="Times New Roman"/>
                <w:b/>
                <w:bCs/>
                <w:color w:val="000000"/>
                <w:sz w:val="20"/>
                <w:szCs w:val="20"/>
              </w:rPr>
            </w:pPr>
            <w:r w:rsidRPr="0077500A">
              <w:rPr>
                <w:rFonts w:ascii="Calibri" w:eastAsia="Times New Roman" w:hAnsi="Calibri" w:cs="Times New Roman"/>
                <w:b/>
                <w:bCs/>
                <w:color w:val="000000"/>
                <w:sz w:val="20"/>
                <w:szCs w:val="20"/>
              </w:rPr>
              <w:t>Minimum Requirements for non-Avionics flight software</w:t>
            </w:r>
          </w:p>
        </w:tc>
        <w:tc>
          <w:tcPr>
            <w:tcW w:w="1880" w:type="dxa"/>
            <w:tcBorders>
              <w:top w:val="single" w:sz="4" w:space="0" w:color="auto"/>
              <w:left w:val="nil"/>
              <w:bottom w:val="single" w:sz="4" w:space="0" w:color="auto"/>
              <w:right w:val="single" w:sz="4" w:space="0" w:color="auto"/>
            </w:tcBorders>
            <w:shd w:val="clear" w:color="auto" w:fill="auto"/>
            <w:hideMark/>
          </w:tcPr>
          <w:p w14:paraId="545DDD12" w14:textId="77777777" w:rsidR="00C86AE1" w:rsidRPr="0077500A" w:rsidRDefault="00C86AE1" w:rsidP="00675C83">
            <w:pPr>
              <w:spacing w:after="0" w:line="240" w:lineRule="auto"/>
              <w:jc w:val="center"/>
              <w:rPr>
                <w:rFonts w:ascii="Calibri" w:eastAsia="Times New Roman" w:hAnsi="Calibri" w:cs="Times New Roman"/>
                <w:b/>
                <w:bCs/>
                <w:color w:val="000000"/>
                <w:sz w:val="20"/>
                <w:szCs w:val="20"/>
              </w:rPr>
            </w:pPr>
            <w:r w:rsidRPr="0077500A">
              <w:rPr>
                <w:rFonts w:ascii="Calibri" w:eastAsia="Times New Roman" w:hAnsi="Calibri" w:cs="Times New Roman"/>
                <w:b/>
                <w:bCs/>
                <w:color w:val="000000"/>
                <w:sz w:val="20"/>
                <w:szCs w:val="20"/>
              </w:rPr>
              <w:t>This Experiment's Approach</w:t>
            </w:r>
          </w:p>
        </w:tc>
      </w:tr>
      <w:tr w:rsidR="00C86AE1" w:rsidRPr="0077500A" w14:paraId="4B55933B" w14:textId="77777777" w:rsidTr="00675C83">
        <w:trPr>
          <w:trHeight w:val="1275"/>
        </w:trPr>
        <w:tc>
          <w:tcPr>
            <w:tcW w:w="1560" w:type="dxa"/>
            <w:tcBorders>
              <w:top w:val="nil"/>
              <w:left w:val="single" w:sz="4" w:space="0" w:color="auto"/>
              <w:bottom w:val="single" w:sz="4" w:space="0" w:color="auto"/>
              <w:right w:val="single" w:sz="4" w:space="0" w:color="auto"/>
            </w:tcBorders>
            <w:shd w:val="clear" w:color="auto" w:fill="auto"/>
            <w:hideMark/>
          </w:tcPr>
          <w:p w14:paraId="2ABE036A"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lastRenderedPageBreak/>
              <w:t>SWE-001</w:t>
            </w:r>
          </w:p>
        </w:tc>
        <w:tc>
          <w:tcPr>
            <w:tcW w:w="3700" w:type="dxa"/>
            <w:tcBorders>
              <w:top w:val="nil"/>
              <w:left w:val="nil"/>
              <w:bottom w:val="single" w:sz="4" w:space="0" w:color="auto"/>
              <w:right w:val="single" w:sz="4" w:space="0" w:color="auto"/>
            </w:tcBorders>
            <w:shd w:val="clear" w:color="auto" w:fill="auto"/>
            <w:hideMark/>
          </w:tcPr>
          <w:p w14:paraId="5695B560"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This NPR shall be applied to software development, maintenance, retirement, operations, management, acquisition, and assurance activities started after its initial date of issuance [SWE-001].</w:t>
            </w:r>
          </w:p>
        </w:tc>
        <w:tc>
          <w:tcPr>
            <w:tcW w:w="2180" w:type="dxa"/>
            <w:tcBorders>
              <w:top w:val="nil"/>
              <w:left w:val="nil"/>
              <w:bottom w:val="single" w:sz="4" w:space="0" w:color="auto"/>
              <w:right w:val="single" w:sz="4" w:space="0" w:color="auto"/>
            </w:tcBorders>
            <w:shd w:val="clear" w:color="auto" w:fill="auto"/>
            <w:hideMark/>
          </w:tcPr>
          <w:p w14:paraId="485C02BC"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 </w:t>
            </w:r>
          </w:p>
        </w:tc>
        <w:tc>
          <w:tcPr>
            <w:tcW w:w="1880" w:type="dxa"/>
            <w:tcBorders>
              <w:top w:val="nil"/>
              <w:left w:val="nil"/>
              <w:bottom w:val="single" w:sz="4" w:space="0" w:color="auto"/>
              <w:right w:val="single" w:sz="4" w:space="0" w:color="auto"/>
            </w:tcBorders>
            <w:shd w:val="clear" w:color="auto" w:fill="auto"/>
            <w:vAlign w:val="center"/>
            <w:hideMark/>
          </w:tcPr>
          <w:p w14:paraId="0CE1BE7E"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Yes</w:t>
            </w:r>
          </w:p>
        </w:tc>
      </w:tr>
      <w:tr w:rsidR="00C86AE1" w:rsidRPr="0077500A" w14:paraId="7C61B843" w14:textId="77777777" w:rsidTr="00675C83">
        <w:trPr>
          <w:trHeight w:val="1275"/>
        </w:trPr>
        <w:tc>
          <w:tcPr>
            <w:tcW w:w="1560" w:type="dxa"/>
            <w:tcBorders>
              <w:top w:val="nil"/>
              <w:left w:val="single" w:sz="4" w:space="0" w:color="auto"/>
              <w:bottom w:val="single" w:sz="4" w:space="0" w:color="auto"/>
              <w:right w:val="single" w:sz="4" w:space="0" w:color="auto"/>
            </w:tcBorders>
            <w:shd w:val="clear" w:color="auto" w:fill="auto"/>
            <w:hideMark/>
          </w:tcPr>
          <w:p w14:paraId="2CFE25C3"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SWE-013</w:t>
            </w:r>
          </w:p>
        </w:tc>
        <w:tc>
          <w:tcPr>
            <w:tcW w:w="3700" w:type="dxa"/>
            <w:tcBorders>
              <w:top w:val="nil"/>
              <w:left w:val="nil"/>
              <w:bottom w:val="single" w:sz="4" w:space="0" w:color="auto"/>
              <w:right w:val="single" w:sz="4" w:space="0" w:color="auto"/>
            </w:tcBorders>
            <w:shd w:val="clear" w:color="auto" w:fill="auto"/>
            <w:hideMark/>
          </w:tcPr>
          <w:p w14:paraId="2CFB6FD3"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develop software plan(s). [SWE-013]</w:t>
            </w:r>
          </w:p>
        </w:tc>
        <w:tc>
          <w:tcPr>
            <w:tcW w:w="2180" w:type="dxa"/>
            <w:tcBorders>
              <w:top w:val="nil"/>
              <w:left w:val="nil"/>
              <w:bottom w:val="single" w:sz="4" w:space="0" w:color="auto"/>
              <w:right w:val="single" w:sz="4" w:space="0" w:color="auto"/>
            </w:tcBorders>
            <w:shd w:val="clear" w:color="auto" w:fill="auto"/>
            <w:hideMark/>
          </w:tcPr>
          <w:p w14:paraId="44FDBE27"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need to develop a SMP and STP. The SMP may be included in the Experiment Plan.</w:t>
            </w:r>
          </w:p>
        </w:tc>
        <w:tc>
          <w:tcPr>
            <w:tcW w:w="1880" w:type="dxa"/>
            <w:tcBorders>
              <w:top w:val="nil"/>
              <w:left w:val="nil"/>
              <w:bottom w:val="single" w:sz="4" w:space="0" w:color="auto"/>
              <w:right w:val="single" w:sz="4" w:space="0" w:color="auto"/>
            </w:tcBorders>
            <w:shd w:val="clear" w:color="auto" w:fill="auto"/>
            <w:vAlign w:val="center"/>
            <w:hideMark/>
          </w:tcPr>
          <w:p w14:paraId="5574C977"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 xml:space="preserve">SMP will be written post-submission of this plan.  A STP will be written for the V&amp;V test </w:t>
            </w:r>
            <w:proofErr w:type="spellStart"/>
            <w:r w:rsidRPr="0077500A">
              <w:rPr>
                <w:rFonts w:ascii="Calibri" w:eastAsia="Times New Roman" w:hAnsi="Calibri" w:cs="Times New Roman"/>
                <w:color w:val="000000"/>
                <w:sz w:val="20"/>
                <w:szCs w:val="20"/>
              </w:rPr>
              <w:t>activites</w:t>
            </w:r>
            <w:proofErr w:type="spellEnd"/>
            <w:r w:rsidRPr="0077500A">
              <w:rPr>
                <w:rFonts w:ascii="Calibri" w:eastAsia="Times New Roman" w:hAnsi="Calibri" w:cs="Times New Roman"/>
                <w:color w:val="000000"/>
                <w:sz w:val="20"/>
                <w:szCs w:val="20"/>
              </w:rPr>
              <w:t xml:space="preserve"> </w:t>
            </w:r>
          </w:p>
        </w:tc>
      </w:tr>
      <w:tr w:rsidR="00C86AE1" w:rsidRPr="0077500A" w14:paraId="1745E494" w14:textId="77777777" w:rsidTr="00675C83">
        <w:trPr>
          <w:trHeight w:val="1020"/>
        </w:trPr>
        <w:tc>
          <w:tcPr>
            <w:tcW w:w="1560" w:type="dxa"/>
            <w:tcBorders>
              <w:top w:val="nil"/>
              <w:left w:val="single" w:sz="4" w:space="0" w:color="auto"/>
              <w:bottom w:val="single" w:sz="4" w:space="0" w:color="auto"/>
              <w:right w:val="single" w:sz="4" w:space="0" w:color="auto"/>
            </w:tcBorders>
            <w:shd w:val="clear" w:color="auto" w:fill="auto"/>
            <w:hideMark/>
          </w:tcPr>
          <w:p w14:paraId="4BE6E0F8"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SWE-014</w:t>
            </w:r>
          </w:p>
        </w:tc>
        <w:tc>
          <w:tcPr>
            <w:tcW w:w="3700" w:type="dxa"/>
            <w:tcBorders>
              <w:top w:val="nil"/>
              <w:left w:val="nil"/>
              <w:bottom w:val="single" w:sz="4" w:space="0" w:color="auto"/>
              <w:right w:val="single" w:sz="4" w:space="0" w:color="auto"/>
            </w:tcBorders>
            <w:shd w:val="clear" w:color="auto" w:fill="auto"/>
            <w:hideMark/>
          </w:tcPr>
          <w:p w14:paraId="73516308"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implement, maintain, and execute the software plan(s). [SWE- 014]</w:t>
            </w:r>
          </w:p>
        </w:tc>
        <w:tc>
          <w:tcPr>
            <w:tcW w:w="2180" w:type="dxa"/>
            <w:tcBorders>
              <w:top w:val="nil"/>
              <w:left w:val="nil"/>
              <w:bottom w:val="single" w:sz="4" w:space="0" w:color="auto"/>
              <w:right w:val="single" w:sz="4" w:space="0" w:color="auto"/>
            </w:tcBorders>
            <w:shd w:val="clear" w:color="auto" w:fill="auto"/>
            <w:hideMark/>
          </w:tcPr>
          <w:p w14:paraId="14511B0D"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need to implement and maintain a SW development schedule.</w:t>
            </w:r>
          </w:p>
        </w:tc>
        <w:tc>
          <w:tcPr>
            <w:tcW w:w="1880" w:type="dxa"/>
            <w:tcBorders>
              <w:top w:val="nil"/>
              <w:left w:val="nil"/>
              <w:bottom w:val="single" w:sz="4" w:space="0" w:color="auto"/>
              <w:right w:val="single" w:sz="4" w:space="0" w:color="auto"/>
            </w:tcBorders>
            <w:shd w:val="clear" w:color="auto" w:fill="auto"/>
            <w:vAlign w:val="center"/>
            <w:hideMark/>
          </w:tcPr>
          <w:p w14:paraId="06877FFE"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Development schedule maintained weekly via team meetings.</w:t>
            </w:r>
          </w:p>
        </w:tc>
      </w:tr>
      <w:tr w:rsidR="00C86AE1" w:rsidRPr="0077500A" w14:paraId="21720078" w14:textId="77777777" w:rsidTr="00675C83">
        <w:trPr>
          <w:trHeight w:val="3315"/>
        </w:trPr>
        <w:tc>
          <w:tcPr>
            <w:tcW w:w="1560" w:type="dxa"/>
            <w:tcBorders>
              <w:top w:val="nil"/>
              <w:left w:val="single" w:sz="4" w:space="0" w:color="auto"/>
              <w:bottom w:val="single" w:sz="4" w:space="0" w:color="auto"/>
              <w:right w:val="single" w:sz="4" w:space="0" w:color="auto"/>
            </w:tcBorders>
            <w:shd w:val="clear" w:color="auto" w:fill="auto"/>
            <w:hideMark/>
          </w:tcPr>
          <w:p w14:paraId="6F5EC92B"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SWE-015</w:t>
            </w:r>
          </w:p>
        </w:tc>
        <w:tc>
          <w:tcPr>
            <w:tcW w:w="3700" w:type="dxa"/>
            <w:tcBorders>
              <w:top w:val="nil"/>
              <w:left w:val="nil"/>
              <w:bottom w:val="single" w:sz="4" w:space="0" w:color="auto"/>
              <w:right w:val="single" w:sz="4" w:space="0" w:color="auto"/>
            </w:tcBorders>
            <w:shd w:val="clear" w:color="auto" w:fill="auto"/>
            <w:hideMark/>
          </w:tcPr>
          <w:p w14:paraId="22587ACC"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establish, document, and maintain at least one software cost estimate and associated cost parameter(s) that satisfies the following conditions: [SWE-015] a. Covers the entire software life cycle. b. Is based on selected project attributes (e.g., assessment of the size, functionality, complexity, criticality, and risk of the software processes and products). c. Is based on the cost implications of the technology to be used and the required maturation of that technology.</w:t>
            </w:r>
          </w:p>
        </w:tc>
        <w:tc>
          <w:tcPr>
            <w:tcW w:w="2180" w:type="dxa"/>
            <w:tcBorders>
              <w:top w:val="nil"/>
              <w:left w:val="nil"/>
              <w:bottom w:val="single" w:sz="4" w:space="0" w:color="auto"/>
              <w:right w:val="single" w:sz="4" w:space="0" w:color="auto"/>
            </w:tcBorders>
            <w:shd w:val="clear" w:color="auto" w:fill="auto"/>
            <w:hideMark/>
          </w:tcPr>
          <w:p w14:paraId="376BA779"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need to provide one cost estimate, covering the entire life cycle, based on size, complexity. The cost estimate may be included in the Experiment Plan.</w:t>
            </w:r>
          </w:p>
        </w:tc>
        <w:tc>
          <w:tcPr>
            <w:tcW w:w="1880" w:type="dxa"/>
            <w:tcBorders>
              <w:top w:val="nil"/>
              <w:left w:val="nil"/>
              <w:bottom w:val="single" w:sz="4" w:space="0" w:color="auto"/>
              <w:right w:val="single" w:sz="4" w:space="0" w:color="auto"/>
            </w:tcBorders>
            <w:shd w:val="clear" w:color="auto" w:fill="auto"/>
            <w:vAlign w:val="center"/>
            <w:hideMark/>
          </w:tcPr>
          <w:p w14:paraId="38048BBF"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Included in this plan, see Section 5.6</w:t>
            </w:r>
          </w:p>
        </w:tc>
      </w:tr>
      <w:tr w:rsidR="00C86AE1" w:rsidRPr="0077500A" w14:paraId="138BDA27" w14:textId="77777777" w:rsidTr="00675C83">
        <w:trPr>
          <w:trHeight w:val="2550"/>
        </w:trPr>
        <w:tc>
          <w:tcPr>
            <w:tcW w:w="1560" w:type="dxa"/>
            <w:tcBorders>
              <w:top w:val="nil"/>
              <w:left w:val="single" w:sz="4" w:space="0" w:color="auto"/>
              <w:bottom w:val="single" w:sz="4" w:space="0" w:color="auto"/>
              <w:right w:val="single" w:sz="4" w:space="0" w:color="auto"/>
            </w:tcBorders>
            <w:shd w:val="clear" w:color="auto" w:fill="auto"/>
            <w:hideMark/>
          </w:tcPr>
          <w:p w14:paraId="2D88CC85"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SWE-016</w:t>
            </w:r>
          </w:p>
        </w:tc>
        <w:tc>
          <w:tcPr>
            <w:tcW w:w="3700" w:type="dxa"/>
            <w:tcBorders>
              <w:top w:val="nil"/>
              <w:left w:val="nil"/>
              <w:bottom w:val="single" w:sz="4" w:space="0" w:color="auto"/>
              <w:right w:val="single" w:sz="4" w:space="0" w:color="auto"/>
            </w:tcBorders>
            <w:shd w:val="clear" w:color="auto" w:fill="auto"/>
            <w:hideMark/>
          </w:tcPr>
          <w:p w14:paraId="741AC462"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document and maintain a software schedule that satisfies the following conditions: [SWE-016] a. Coordinates with the overall project schedule. b. Documents the interactions of milestones and deliverables between software, hardware, operations, and the rest of the system. c. Reflects the critical path for the software development activities.</w:t>
            </w:r>
          </w:p>
        </w:tc>
        <w:tc>
          <w:tcPr>
            <w:tcW w:w="2180" w:type="dxa"/>
            <w:tcBorders>
              <w:top w:val="nil"/>
              <w:left w:val="nil"/>
              <w:bottom w:val="single" w:sz="4" w:space="0" w:color="auto"/>
              <w:right w:val="single" w:sz="4" w:space="0" w:color="auto"/>
            </w:tcBorders>
            <w:shd w:val="clear" w:color="auto" w:fill="auto"/>
            <w:hideMark/>
          </w:tcPr>
          <w:p w14:paraId="41ECDB0A"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need to provide a software development schedule. The schedule may be included in the Experiment Plan.</w:t>
            </w:r>
          </w:p>
        </w:tc>
        <w:tc>
          <w:tcPr>
            <w:tcW w:w="1880" w:type="dxa"/>
            <w:tcBorders>
              <w:top w:val="nil"/>
              <w:left w:val="nil"/>
              <w:bottom w:val="single" w:sz="4" w:space="0" w:color="auto"/>
              <w:right w:val="single" w:sz="4" w:space="0" w:color="auto"/>
            </w:tcBorders>
            <w:shd w:val="clear" w:color="auto" w:fill="auto"/>
            <w:vAlign w:val="center"/>
            <w:hideMark/>
          </w:tcPr>
          <w:p w14:paraId="369BD6CA"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Included in this plan, see Section 7.0.</w:t>
            </w:r>
          </w:p>
        </w:tc>
      </w:tr>
      <w:tr w:rsidR="00C86AE1" w:rsidRPr="0077500A" w14:paraId="69ADC78E" w14:textId="77777777" w:rsidTr="00675C83">
        <w:trPr>
          <w:trHeight w:val="1785"/>
        </w:trPr>
        <w:tc>
          <w:tcPr>
            <w:tcW w:w="1560" w:type="dxa"/>
            <w:tcBorders>
              <w:top w:val="nil"/>
              <w:left w:val="single" w:sz="4" w:space="0" w:color="auto"/>
              <w:bottom w:val="single" w:sz="4" w:space="0" w:color="auto"/>
              <w:right w:val="single" w:sz="4" w:space="0" w:color="auto"/>
            </w:tcBorders>
            <w:shd w:val="clear" w:color="auto" w:fill="auto"/>
            <w:hideMark/>
          </w:tcPr>
          <w:p w14:paraId="773CCAAE"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SWE-018</w:t>
            </w:r>
          </w:p>
        </w:tc>
        <w:tc>
          <w:tcPr>
            <w:tcW w:w="3700" w:type="dxa"/>
            <w:tcBorders>
              <w:top w:val="nil"/>
              <w:left w:val="nil"/>
              <w:bottom w:val="single" w:sz="4" w:space="0" w:color="auto"/>
              <w:right w:val="single" w:sz="4" w:space="0" w:color="auto"/>
            </w:tcBorders>
            <w:shd w:val="clear" w:color="auto" w:fill="auto"/>
            <w:hideMark/>
          </w:tcPr>
          <w:p w14:paraId="72385E1C"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regularly hold reviews of software activities, status, and results with the project stakeholders and track issues to resolution. [SWE-018]</w:t>
            </w:r>
          </w:p>
        </w:tc>
        <w:tc>
          <w:tcPr>
            <w:tcW w:w="2180" w:type="dxa"/>
            <w:tcBorders>
              <w:top w:val="nil"/>
              <w:left w:val="nil"/>
              <w:bottom w:val="single" w:sz="4" w:space="0" w:color="auto"/>
              <w:right w:val="single" w:sz="4" w:space="0" w:color="auto"/>
            </w:tcBorders>
            <w:shd w:val="clear" w:color="auto" w:fill="auto"/>
            <w:hideMark/>
          </w:tcPr>
          <w:p w14:paraId="777F3D66"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 xml:space="preserve">Experimenters need to support </w:t>
            </w:r>
            <w:proofErr w:type="gramStart"/>
            <w:r w:rsidRPr="0077500A">
              <w:rPr>
                <w:rFonts w:ascii="Calibri" w:eastAsia="Times New Roman" w:hAnsi="Calibri" w:cs="Times New Roman"/>
                <w:color w:val="000000"/>
                <w:sz w:val="20"/>
                <w:szCs w:val="20"/>
              </w:rPr>
              <w:t>a requirements</w:t>
            </w:r>
            <w:proofErr w:type="gramEnd"/>
            <w:r w:rsidRPr="0077500A">
              <w:rPr>
                <w:rFonts w:ascii="Calibri" w:eastAsia="Times New Roman" w:hAnsi="Calibri" w:cs="Times New Roman"/>
                <w:color w:val="000000"/>
                <w:sz w:val="20"/>
                <w:szCs w:val="20"/>
              </w:rPr>
              <w:t xml:space="preserve"> review to confirm understanding of </w:t>
            </w:r>
            <w:proofErr w:type="spellStart"/>
            <w:r w:rsidRPr="0077500A">
              <w:rPr>
                <w:rFonts w:ascii="Calibri" w:eastAsia="Times New Roman" w:hAnsi="Calibri" w:cs="Times New Roman"/>
                <w:color w:val="000000"/>
                <w:sz w:val="20"/>
                <w:szCs w:val="20"/>
              </w:rPr>
              <w:t>SCaN</w:t>
            </w:r>
            <w:proofErr w:type="spellEnd"/>
            <w:r w:rsidRPr="0077500A">
              <w:rPr>
                <w:rFonts w:ascii="Calibri" w:eastAsia="Times New Roman" w:hAnsi="Calibri" w:cs="Times New Roman"/>
                <w:color w:val="000000"/>
                <w:sz w:val="20"/>
                <w:szCs w:val="20"/>
              </w:rPr>
              <w:t xml:space="preserve"> Testbed and the SDR along with a test readiness review</w:t>
            </w:r>
          </w:p>
        </w:tc>
        <w:tc>
          <w:tcPr>
            <w:tcW w:w="1880" w:type="dxa"/>
            <w:tcBorders>
              <w:top w:val="nil"/>
              <w:left w:val="nil"/>
              <w:bottom w:val="single" w:sz="4" w:space="0" w:color="auto"/>
              <w:right w:val="single" w:sz="4" w:space="0" w:color="auto"/>
            </w:tcBorders>
            <w:shd w:val="clear" w:color="auto" w:fill="auto"/>
            <w:vAlign w:val="center"/>
            <w:hideMark/>
          </w:tcPr>
          <w:p w14:paraId="67635B2D"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Yes</w:t>
            </w:r>
          </w:p>
        </w:tc>
      </w:tr>
      <w:tr w:rsidR="00C86AE1" w:rsidRPr="0077500A" w14:paraId="3917E406" w14:textId="77777777" w:rsidTr="00675C83">
        <w:trPr>
          <w:trHeight w:val="2550"/>
        </w:trPr>
        <w:tc>
          <w:tcPr>
            <w:tcW w:w="1560" w:type="dxa"/>
            <w:tcBorders>
              <w:top w:val="nil"/>
              <w:left w:val="single" w:sz="4" w:space="0" w:color="auto"/>
              <w:bottom w:val="single" w:sz="4" w:space="0" w:color="auto"/>
              <w:right w:val="single" w:sz="4" w:space="0" w:color="auto"/>
            </w:tcBorders>
            <w:shd w:val="clear" w:color="auto" w:fill="auto"/>
            <w:hideMark/>
          </w:tcPr>
          <w:p w14:paraId="4ACD763D"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lastRenderedPageBreak/>
              <w:t>SWE-019</w:t>
            </w:r>
          </w:p>
        </w:tc>
        <w:tc>
          <w:tcPr>
            <w:tcW w:w="3700" w:type="dxa"/>
            <w:tcBorders>
              <w:top w:val="nil"/>
              <w:left w:val="nil"/>
              <w:bottom w:val="single" w:sz="4" w:space="0" w:color="auto"/>
              <w:right w:val="single" w:sz="4" w:space="0" w:color="auto"/>
            </w:tcBorders>
            <w:shd w:val="clear" w:color="auto" w:fill="auto"/>
            <w:hideMark/>
          </w:tcPr>
          <w:p w14:paraId="473DF254"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select and document a software development life cycle or model that includes phase transition criteria for each life cycle phase (e.g., formal review milestones, informal reviews, software requirements review (SRR), preliminary design review (PDR), critical design review (CDR), test readiness reviews, customer acceptance or approval reviews). [SWE-019]</w:t>
            </w:r>
          </w:p>
        </w:tc>
        <w:tc>
          <w:tcPr>
            <w:tcW w:w="2180" w:type="dxa"/>
            <w:tcBorders>
              <w:top w:val="nil"/>
              <w:left w:val="nil"/>
              <w:bottom w:val="single" w:sz="4" w:space="0" w:color="auto"/>
              <w:right w:val="single" w:sz="4" w:space="0" w:color="auto"/>
            </w:tcBorders>
            <w:shd w:val="clear" w:color="auto" w:fill="auto"/>
            <w:hideMark/>
          </w:tcPr>
          <w:p w14:paraId="2E865722"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Minimum set: internal V&amp;V, integration with our GIU, V&amp;V on GIU</w:t>
            </w:r>
          </w:p>
        </w:tc>
        <w:tc>
          <w:tcPr>
            <w:tcW w:w="1880" w:type="dxa"/>
            <w:tcBorders>
              <w:top w:val="nil"/>
              <w:left w:val="nil"/>
              <w:bottom w:val="single" w:sz="4" w:space="0" w:color="auto"/>
              <w:right w:val="single" w:sz="4" w:space="0" w:color="auto"/>
            </w:tcBorders>
            <w:shd w:val="clear" w:color="auto" w:fill="auto"/>
            <w:vAlign w:val="center"/>
            <w:hideMark/>
          </w:tcPr>
          <w:p w14:paraId="72C98C4A"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Minimum set is planned.</w:t>
            </w:r>
          </w:p>
        </w:tc>
      </w:tr>
      <w:tr w:rsidR="00C86AE1" w:rsidRPr="0077500A" w14:paraId="52F74EEA" w14:textId="77777777" w:rsidTr="00675C83">
        <w:trPr>
          <w:trHeight w:val="1275"/>
        </w:trPr>
        <w:tc>
          <w:tcPr>
            <w:tcW w:w="1560" w:type="dxa"/>
            <w:tcBorders>
              <w:top w:val="nil"/>
              <w:left w:val="single" w:sz="4" w:space="0" w:color="auto"/>
              <w:bottom w:val="single" w:sz="4" w:space="0" w:color="auto"/>
              <w:right w:val="single" w:sz="4" w:space="0" w:color="auto"/>
            </w:tcBorders>
            <w:shd w:val="clear" w:color="auto" w:fill="auto"/>
            <w:hideMark/>
          </w:tcPr>
          <w:p w14:paraId="64939ECE"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SWE-020</w:t>
            </w:r>
          </w:p>
        </w:tc>
        <w:tc>
          <w:tcPr>
            <w:tcW w:w="3700" w:type="dxa"/>
            <w:tcBorders>
              <w:top w:val="nil"/>
              <w:left w:val="nil"/>
              <w:bottom w:val="single" w:sz="4" w:space="0" w:color="auto"/>
              <w:right w:val="single" w:sz="4" w:space="0" w:color="auto"/>
            </w:tcBorders>
            <w:shd w:val="clear" w:color="auto" w:fill="auto"/>
            <w:hideMark/>
          </w:tcPr>
          <w:p w14:paraId="0E4042DE"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classify each of system and subsystem containing software in accordance with the software classification definitions for Class A, B, C, D, E, F, G and H in Appendix E. [SWE-020]</w:t>
            </w:r>
          </w:p>
        </w:tc>
        <w:tc>
          <w:tcPr>
            <w:tcW w:w="2180" w:type="dxa"/>
            <w:tcBorders>
              <w:top w:val="nil"/>
              <w:left w:val="nil"/>
              <w:bottom w:val="single" w:sz="4" w:space="0" w:color="auto"/>
              <w:right w:val="single" w:sz="4" w:space="0" w:color="auto"/>
            </w:tcBorders>
            <w:shd w:val="clear" w:color="auto" w:fill="auto"/>
            <w:hideMark/>
          </w:tcPr>
          <w:p w14:paraId="5252060E"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 xml:space="preserve">Choose E for waveforms and similar, Choose C if the </w:t>
            </w:r>
            <w:proofErr w:type="spellStart"/>
            <w:r w:rsidRPr="0077500A">
              <w:rPr>
                <w:rFonts w:ascii="Calibri" w:eastAsia="Times New Roman" w:hAnsi="Calibri" w:cs="Times New Roman"/>
                <w:color w:val="000000"/>
                <w:sz w:val="20"/>
                <w:szCs w:val="20"/>
              </w:rPr>
              <w:t>SCaN</w:t>
            </w:r>
            <w:proofErr w:type="spellEnd"/>
            <w:r w:rsidRPr="0077500A">
              <w:rPr>
                <w:rFonts w:ascii="Calibri" w:eastAsia="Times New Roman" w:hAnsi="Calibri" w:cs="Times New Roman"/>
                <w:color w:val="000000"/>
                <w:sz w:val="20"/>
                <w:szCs w:val="20"/>
              </w:rPr>
              <w:t xml:space="preserve"> Testbed’s Avionics software will need to be modified.</w:t>
            </w:r>
          </w:p>
        </w:tc>
        <w:tc>
          <w:tcPr>
            <w:tcW w:w="1880" w:type="dxa"/>
            <w:tcBorders>
              <w:top w:val="nil"/>
              <w:left w:val="nil"/>
              <w:bottom w:val="single" w:sz="4" w:space="0" w:color="auto"/>
              <w:right w:val="single" w:sz="4" w:space="0" w:color="auto"/>
            </w:tcBorders>
            <w:shd w:val="clear" w:color="auto" w:fill="auto"/>
            <w:vAlign w:val="center"/>
            <w:hideMark/>
          </w:tcPr>
          <w:p w14:paraId="2FBF24E6"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Class E+</w:t>
            </w:r>
          </w:p>
        </w:tc>
      </w:tr>
      <w:tr w:rsidR="00C86AE1" w:rsidRPr="0077500A" w14:paraId="00F10179" w14:textId="77777777" w:rsidTr="00675C83">
        <w:trPr>
          <w:trHeight w:val="1785"/>
        </w:trPr>
        <w:tc>
          <w:tcPr>
            <w:tcW w:w="1560" w:type="dxa"/>
            <w:tcBorders>
              <w:top w:val="nil"/>
              <w:left w:val="single" w:sz="4" w:space="0" w:color="auto"/>
              <w:bottom w:val="single" w:sz="4" w:space="0" w:color="auto"/>
              <w:right w:val="single" w:sz="4" w:space="0" w:color="auto"/>
            </w:tcBorders>
            <w:shd w:val="clear" w:color="auto" w:fill="auto"/>
            <w:hideMark/>
          </w:tcPr>
          <w:p w14:paraId="749B4C28"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SWE-021</w:t>
            </w:r>
          </w:p>
        </w:tc>
        <w:tc>
          <w:tcPr>
            <w:tcW w:w="3700" w:type="dxa"/>
            <w:tcBorders>
              <w:top w:val="nil"/>
              <w:left w:val="nil"/>
              <w:bottom w:val="single" w:sz="4" w:space="0" w:color="auto"/>
              <w:right w:val="single" w:sz="4" w:space="0" w:color="auto"/>
            </w:tcBorders>
            <w:shd w:val="clear" w:color="auto" w:fill="auto"/>
            <w:hideMark/>
          </w:tcPr>
          <w:p w14:paraId="04C5A2FB"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If a system or subsystem evolves to a higher software classification as defined in Appendix E, then the project shall update its plan to fulfill the added requirements per the Requirements Mapping Matrix in Appendix D. [SWE- 021]</w:t>
            </w:r>
          </w:p>
        </w:tc>
        <w:tc>
          <w:tcPr>
            <w:tcW w:w="2180" w:type="dxa"/>
            <w:tcBorders>
              <w:top w:val="nil"/>
              <w:left w:val="nil"/>
              <w:bottom w:val="single" w:sz="4" w:space="0" w:color="auto"/>
              <w:right w:val="single" w:sz="4" w:space="0" w:color="auto"/>
            </w:tcBorders>
            <w:shd w:val="clear" w:color="auto" w:fill="auto"/>
            <w:hideMark/>
          </w:tcPr>
          <w:p w14:paraId="2D0A21D2"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meet requirement as written</w:t>
            </w:r>
          </w:p>
        </w:tc>
        <w:tc>
          <w:tcPr>
            <w:tcW w:w="1880" w:type="dxa"/>
            <w:tcBorders>
              <w:top w:val="nil"/>
              <w:left w:val="nil"/>
              <w:bottom w:val="single" w:sz="4" w:space="0" w:color="auto"/>
              <w:right w:val="single" w:sz="4" w:space="0" w:color="auto"/>
            </w:tcBorders>
            <w:shd w:val="clear" w:color="auto" w:fill="auto"/>
            <w:vAlign w:val="center"/>
            <w:hideMark/>
          </w:tcPr>
          <w:p w14:paraId="78C03653"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Yes</w:t>
            </w:r>
          </w:p>
        </w:tc>
      </w:tr>
      <w:tr w:rsidR="00C86AE1" w:rsidRPr="0077500A" w14:paraId="69F1FFCC" w14:textId="77777777" w:rsidTr="007D3984">
        <w:trPr>
          <w:trHeight w:val="1020"/>
        </w:trPr>
        <w:tc>
          <w:tcPr>
            <w:tcW w:w="1560" w:type="dxa"/>
            <w:tcBorders>
              <w:top w:val="nil"/>
              <w:left w:val="single" w:sz="4" w:space="0" w:color="auto"/>
              <w:bottom w:val="single" w:sz="4" w:space="0" w:color="auto"/>
              <w:right w:val="single" w:sz="4" w:space="0" w:color="auto"/>
            </w:tcBorders>
            <w:shd w:val="clear" w:color="auto" w:fill="auto"/>
            <w:hideMark/>
          </w:tcPr>
          <w:p w14:paraId="38D2210D"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SWE-022</w:t>
            </w:r>
          </w:p>
        </w:tc>
        <w:tc>
          <w:tcPr>
            <w:tcW w:w="3700" w:type="dxa"/>
            <w:tcBorders>
              <w:top w:val="nil"/>
              <w:left w:val="nil"/>
              <w:bottom w:val="single" w:sz="4" w:space="0" w:color="auto"/>
              <w:right w:val="single" w:sz="4" w:space="0" w:color="auto"/>
            </w:tcBorders>
            <w:shd w:val="clear" w:color="auto" w:fill="auto"/>
            <w:hideMark/>
          </w:tcPr>
          <w:p w14:paraId="704ABC00"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implement software assurance per NASA-STD-8739.8, NASA Software Assurance Standard. [SWE- 022]</w:t>
            </w:r>
          </w:p>
        </w:tc>
        <w:tc>
          <w:tcPr>
            <w:tcW w:w="2180" w:type="dxa"/>
            <w:tcBorders>
              <w:top w:val="nil"/>
              <w:left w:val="nil"/>
              <w:bottom w:val="single" w:sz="4" w:space="0" w:color="auto"/>
              <w:right w:val="single" w:sz="4" w:space="0" w:color="auto"/>
            </w:tcBorders>
            <w:shd w:val="clear" w:color="auto" w:fill="auto"/>
            <w:hideMark/>
          </w:tcPr>
          <w:p w14:paraId="7E1B2DDA"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shall implement software assurance per organization guidelines.</w:t>
            </w:r>
          </w:p>
        </w:tc>
        <w:tc>
          <w:tcPr>
            <w:tcW w:w="1880" w:type="dxa"/>
            <w:tcBorders>
              <w:top w:val="nil"/>
              <w:left w:val="nil"/>
              <w:bottom w:val="single" w:sz="4" w:space="0" w:color="auto"/>
              <w:right w:val="single" w:sz="4" w:space="0" w:color="auto"/>
            </w:tcBorders>
            <w:shd w:val="clear" w:color="auto" w:fill="auto"/>
            <w:vAlign w:val="center"/>
            <w:hideMark/>
          </w:tcPr>
          <w:p w14:paraId="73BB0D16" w14:textId="77777777" w:rsidR="00C86AE1" w:rsidRPr="0077500A" w:rsidRDefault="00C86AE1" w:rsidP="00675C83">
            <w:pPr>
              <w:spacing w:after="0" w:line="240" w:lineRule="auto"/>
              <w:jc w:val="center"/>
              <w:rPr>
                <w:rFonts w:ascii="Calibri" w:eastAsia="Times New Roman" w:hAnsi="Calibri" w:cs="Times New Roman"/>
                <w:sz w:val="20"/>
                <w:szCs w:val="20"/>
              </w:rPr>
            </w:pPr>
            <w:r w:rsidRPr="007D3984">
              <w:rPr>
                <w:rFonts w:ascii="Calibri" w:eastAsia="Times New Roman" w:hAnsi="Calibri" w:cs="Times New Roman"/>
                <w:sz w:val="20"/>
                <w:szCs w:val="20"/>
              </w:rPr>
              <w:t>TBD</w:t>
            </w:r>
          </w:p>
        </w:tc>
      </w:tr>
      <w:tr w:rsidR="00C86AE1" w:rsidRPr="0077500A" w14:paraId="12158267" w14:textId="77777777" w:rsidTr="00675C83">
        <w:trPr>
          <w:trHeight w:val="1530"/>
        </w:trPr>
        <w:tc>
          <w:tcPr>
            <w:tcW w:w="1560" w:type="dxa"/>
            <w:tcBorders>
              <w:top w:val="nil"/>
              <w:left w:val="single" w:sz="4" w:space="0" w:color="auto"/>
              <w:bottom w:val="single" w:sz="4" w:space="0" w:color="auto"/>
              <w:right w:val="single" w:sz="4" w:space="0" w:color="auto"/>
            </w:tcBorders>
            <w:shd w:val="clear" w:color="auto" w:fill="auto"/>
            <w:hideMark/>
          </w:tcPr>
          <w:p w14:paraId="03EF2A3A"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SWE-023</w:t>
            </w:r>
          </w:p>
        </w:tc>
        <w:tc>
          <w:tcPr>
            <w:tcW w:w="3700" w:type="dxa"/>
            <w:tcBorders>
              <w:top w:val="nil"/>
              <w:left w:val="nil"/>
              <w:bottom w:val="single" w:sz="4" w:space="0" w:color="auto"/>
              <w:right w:val="single" w:sz="4" w:space="0" w:color="auto"/>
            </w:tcBorders>
            <w:shd w:val="clear" w:color="auto" w:fill="auto"/>
            <w:hideMark/>
          </w:tcPr>
          <w:p w14:paraId="0933A2E1"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When a project is determined to have safety critical software, the project shall ensure that the safety requirements of NASA-STD-8719.13, Software Safety Standard, are implemented by the project. [SWE-023]</w:t>
            </w:r>
          </w:p>
        </w:tc>
        <w:tc>
          <w:tcPr>
            <w:tcW w:w="2180" w:type="dxa"/>
            <w:tcBorders>
              <w:top w:val="nil"/>
              <w:left w:val="nil"/>
              <w:bottom w:val="single" w:sz="4" w:space="0" w:color="auto"/>
              <w:right w:val="single" w:sz="4" w:space="0" w:color="auto"/>
            </w:tcBorders>
            <w:shd w:val="clear" w:color="auto" w:fill="auto"/>
            <w:hideMark/>
          </w:tcPr>
          <w:p w14:paraId="1CFC40DF"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 xml:space="preserve">If the software is </w:t>
            </w:r>
            <w:proofErr w:type="spellStart"/>
            <w:proofErr w:type="gramStart"/>
            <w:r w:rsidRPr="0077500A">
              <w:rPr>
                <w:rFonts w:ascii="Calibri" w:eastAsia="Times New Roman" w:hAnsi="Calibri" w:cs="Times New Roman"/>
                <w:color w:val="000000"/>
                <w:sz w:val="20"/>
                <w:szCs w:val="20"/>
              </w:rPr>
              <w:t>safetycritical</w:t>
            </w:r>
            <w:proofErr w:type="spellEnd"/>
            <w:r w:rsidRPr="0077500A">
              <w:rPr>
                <w:rFonts w:ascii="Calibri" w:eastAsia="Times New Roman" w:hAnsi="Calibri" w:cs="Times New Roman"/>
                <w:color w:val="000000"/>
                <w:sz w:val="20"/>
                <w:szCs w:val="20"/>
              </w:rPr>
              <w:t xml:space="preserve"> ,</w:t>
            </w:r>
            <w:proofErr w:type="gramEnd"/>
            <w:r w:rsidRPr="0077500A">
              <w:rPr>
                <w:rFonts w:ascii="Calibri" w:eastAsia="Times New Roman" w:hAnsi="Calibri" w:cs="Times New Roman"/>
                <w:color w:val="000000"/>
                <w:sz w:val="20"/>
                <w:szCs w:val="20"/>
              </w:rPr>
              <w:t xml:space="preserve"> it is Class C.</w:t>
            </w:r>
          </w:p>
        </w:tc>
        <w:tc>
          <w:tcPr>
            <w:tcW w:w="1880" w:type="dxa"/>
            <w:tcBorders>
              <w:top w:val="nil"/>
              <w:left w:val="nil"/>
              <w:bottom w:val="single" w:sz="4" w:space="0" w:color="auto"/>
              <w:right w:val="single" w:sz="4" w:space="0" w:color="auto"/>
            </w:tcBorders>
            <w:shd w:val="clear" w:color="auto" w:fill="auto"/>
            <w:vAlign w:val="center"/>
            <w:hideMark/>
          </w:tcPr>
          <w:p w14:paraId="14516828"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N/A</w:t>
            </w:r>
          </w:p>
        </w:tc>
      </w:tr>
      <w:tr w:rsidR="00C86AE1" w:rsidRPr="0077500A" w14:paraId="7CF0A660" w14:textId="77777777" w:rsidTr="00675C83">
        <w:trPr>
          <w:trHeight w:val="1020"/>
        </w:trPr>
        <w:tc>
          <w:tcPr>
            <w:tcW w:w="1560" w:type="dxa"/>
            <w:tcBorders>
              <w:top w:val="nil"/>
              <w:left w:val="single" w:sz="4" w:space="0" w:color="auto"/>
              <w:bottom w:val="single" w:sz="4" w:space="0" w:color="auto"/>
              <w:right w:val="single" w:sz="4" w:space="0" w:color="auto"/>
            </w:tcBorders>
            <w:shd w:val="clear" w:color="auto" w:fill="auto"/>
            <w:hideMark/>
          </w:tcPr>
          <w:p w14:paraId="5E3861EA"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SWE-028</w:t>
            </w:r>
          </w:p>
        </w:tc>
        <w:tc>
          <w:tcPr>
            <w:tcW w:w="3700" w:type="dxa"/>
            <w:tcBorders>
              <w:top w:val="nil"/>
              <w:left w:val="nil"/>
              <w:bottom w:val="single" w:sz="4" w:space="0" w:color="auto"/>
              <w:right w:val="single" w:sz="4" w:space="0" w:color="auto"/>
            </w:tcBorders>
            <w:shd w:val="clear" w:color="auto" w:fill="auto"/>
            <w:hideMark/>
          </w:tcPr>
          <w:p w14:paraId="34112633"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plan software verification activities, methods, environments, and criteria for the project. [SWE-028]</w:t>
            </w:r>
          </w:p>
        </w:tc>
        <w:tc>
          <w:tcPr>
            <w:tcW w:w="2180" w:type="dxa"/>
            <w:tcBorders>
              <w:top w:val="nil"/>
              <w:left w:val="nil"/>
              <w:bottom w:val="single" w:sz="4" w:space="0" w:color="auto"/>
              <w:right w:val="single" w:sz="4" w:space="0" w:color="auto"/>
            </w:tcBorders>
            <w:shd w:val="clear" w:color="auto" w:fill="auto"/>
            <w:hideMark/>
          </w:tcPr>
          <w:p w14:paraId="10F3445A"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shall address these items in the STP</w:t>
            </w:r>
          </w:p>
        </w:tc>
        <w:tc>
          <w:tcPr>
            <w:tcW w:w="1880" w:type="dxa"/>
            <w:tcBorders>
              <w:top w:val="nil"/>
              <w:left w:val="nil"/>
              <w:bottom w:val="single" w:sz="4" w:space="0" w:color="auto"/>
              <w:right w:val="single" w:sz="4" w:space="0" w:color="auto"/>
            </w:tcBorders>
            <w:shd w:val="clear" w:color="auto" w:fill="auto"/>
            <w:vAlign w:val="center"/>
            <w:hideMark/>
          </w:tcPr>
          <w:p w14:paraId="5F91F1A8"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Will be in STP</w:t>
            </w:r>
          </w:p>
        </w:tc>
      </w:tr>
      <w:tr w:rsidR="00C86AE1" w:rsidRPr="0077500A" w14:paraId="33357C8C" w14:textId="77777777" w:rsidTr="00675C83">
        <w:trPr>
          <w:trHeight w:val="1020"/>
        </w:trPr>
        <w:tc>
          <w:tcPr>
            <w:tcW w:w="1560" w:type="dxa"/>
            <w:tcBorders>
              <w:top w:val="nil"/>
              <w:left w:val="single" w:sz="4" w:space="0" w:color="auto"/>
              <w:bottom w:val="single" w:sz="4" w:space="0" w:color="auto"/>
              <w:right w:val="single" w:sz="4" w:space="0" w:color="auto"/>
            </w:tcBorders>
            <w:shd w:val="clear" w:color="auto" w:fill="auto"/>
            <w:hideMark/>
          </w:tcPr>
          <w:p w14:paraId="372BA3BE"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SWE-029</w:t>
            </w:r>
          </w:p>
        </w:tc>
        <w:tc>
          <w:tcPr>
            <w:tcW w:w="3700" w:type="dxa"/>
            <w:tcBorders>
              <w:top w:val="nil"/>
              <w:left w:val="nil"/>
              <w:bottom w:val="single" w:sz="4" w:space="0" w:color="auto"/>
              <w:right w:val="single" w:sz="4" w:space="0" w:color="auto"/>
            </w:tcBorders>
            <w:shd w:val="clear" w:color="auto" w:fill="auto"/>
            <w:hideMark/>
          </w:tcPr>
          <w:p w14:paraId="20357509"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plan the software validation activities, methods, environments, and criteria for the project. [SWE-029]</w:t>
            </w:r>
          </w:p>
        </w:tc>
        <w:tc>
          <w:tcPr>
            <w:tcW w:w="2180" w:type="dxa"/>
            <w:tcBorders>
              <w:top w:val="nil"/>
              <w:left w:val="nil"/>
              <w:bottom w:val="single" w:sz="4" w:space="0" w:color="auto"/>
              <w:right w:val="single" w:sz="4" w:space="0" w:color="auto"/>
            </w:tcBorders>
            <w:shd w:val="clear" w:color="auto" w:fill="auto"/>
            <w:hideMark/>
          </w:tcPr>
          <w:p w14:paraId="3DD798E9"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shall address these items in the STP</w:t>
            </w:r>
          </w:p>
        </w:tc>
        <w:tc>
          <w:tcPr>
            <w:tcW w:w="1880" w:type="dxa"/>
            <w:tcBorders>
              <w:top w:val="nil"/>
              <w:left w:val="nil"/>
              <w:bottom w:val="single" w:sz="4" w:space="0" w:color="auto"/>
              <w:right w:val="single" w:sz="4" w:space="0" w:color="auto"/>
            </w:tcBorders>
            <w:shd w:val="clear" w:color="auto" w:fill="auto"/>
            <w:vAlign w:val="center"/>
            <w:hideMark/>
          </w:tcPr>
          <w:p w14:paraId="1311F6CB"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Will be in STP</w:t>
            </w:r>
          </w:p>
        </w:tc>
      </w:tr>
      <w:tr w:rsidR="00C86AE1" w:rsidRPr="0077500A" w14:paraId="17FC649E" w14:textId="77777777" w:rsidTr="00675C83">
        <w:trPr>
          <w:trHeight w:val="765"/>
        </w:trPr>
        <w:tc>
          <w:tcPr>
            <w:tcW w:w="1560" w:type="dxa"/>
            <w:tcBorders>
              <w:top w:val="nil"/>
              <w:left w:val="single" w:sz="4" w:space="0" w:color="auto"/>
              <w:bottom w:val="single" w:sz="4" w:space="0" w:color="auto"/>
              <w:right w:val="single" w:sz="4" w:space="0" w:color="auto"/>
            </w:tcBorders>
            <w:shd w:val="clear" w:color="auto" w:fill="auto"/>
            <w:hideMark/>
          </w:tcPr>
          <w:p w14:paraId="25F7E68B"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SWE-030</w:t>
            </w:r>
          </w:p>
        </w:tc>
        <w:tc>
          <w:tcPr>
            <w:tcW w:w="3700" w:type="dxa"/>
            <w:tcBorders>
              <w:top w:val="nil"/>
              <w:left w:val="nil"/>
              <w:bottom w:val="single" w:sz="4" w:space="0" w:color="auto"/>
              <w:right w:val="single" w:sz="4" w:space="0" w:color="auto"/>
            </w:tcBorders>
            <w:shd w:val="clear" w:color="auto" w:fill="auto"/>
            <w:hideMark/>
          </w:tcPr>
          <w:p w14:paraId="32543A9D"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record, address, and track to closure the results of software verification activities. [SWE-030]</w:t>
            </w:r>
          </w:p>
        </w:tc>
        <w:tc>
          <w:tcPr>
            <w:tcW w:w="2180" w:type="dxa"/>
            <w:tcBorders>
              <w:top w:val="nil"/>
              <w:left w:val="nil"/>
              <w:bottom w:val="single" w:sz="4" w:space="0" w:color="auto"/>
              <w:right w:val="single" w:sz="4" w:space="0" w:color="auto"/>
            </w:tcBorders>
            <w:shd w:val="clear" w:color="auto" w:fill="auto"/>
            <w:hideMark/>
          </w:tcPr>
          <w:p w14:paraId="645963E3"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meet requirement as written</w:t>
            </w:r>
          </w:p>
        </w:tc>
        <w:tc>
          <w:tcPr>
            <w:tcW w:w="1880" w:type="dxa"/>
            <w:tcBorders>
              <w:top w:val="nil"/>
              <w:left w:val="nil"/>
              <w:bottom w:val="single" w:sz="4" w:space="0" w:color="auto"/>
              <w:right w:val="single" w:sz="4" w:space="0" w:color="auto"/>
            </w:tcBorders>
            <w:shd w:val="clear" w:color="auto" w:fill="auto"/>
            <w:vAlign w:val="center"/>
            <w:hideMark/>
          </w:tcPr>
          <w:p w14:paraId="5459E6E9"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Yes</w:t>
            </w:r>
          </w:p>
        </w:tc>
      </w:tr>
      <w:tr w:rsidR="00C86AE1" w:rsidRPr="0077500A" w14:paraId="5B7AA129" w14:textId="77777777" w:rsidTr="00675C83">
        <w:trPr>
          <w:trHeight w:val="765"/>
        </w:trPr>
        <w:tc>
          <w:tcPr>
            <w:tcW w:w="1560" w:type="dxa"/>
            <w:tcBorders>
              <w:top w:val="nil"/>
              <w:left w:val="single" w:sz="4" w:space="0" w:color="auto"/>
              <w:bottom w:val="single" w:sz="4" w:space="0" w:color="auto"/>
              <w:right w:val="single" w:sz="4" w:space="0" w:color="auto"/>
            </w:tcBorders>
            <w:shd w:val="clear" w:color="auto" w:fill="auto"/>
            <w:hideMark/>
          </w:tcPr>
          <w:p w14:paraId="48ACD16C"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SWE-031</w:t>
            </w:r>
          </w:p>
        </w:tc>
        <w:tc>
          <w:tcPr>
            <w:tcW w:w="3700" w:type="dxa"/>
            <w:tcBorders>
              <w:top w:val="nil"/>
              <w:left w:val="nil"/>
              <w:bottom w:val="single" w:sz="4" w:space="0" w:color="auto"/>
              <w:right w:val="single" w:sz="4" w:space="0" w:color="auto"/>
            </w:tcBorders>
            <w:shd w:val="clear" w:color="auto" w:fill="auto"/>
            <w:hideMark/>
          </w:tcPr>
          <w:p w14:paraId="28EAF5C7"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record, address, and track to closure the results of software validation activities. [SWE-031]</w:t>
            </w:r>
          </w:p>
        </w:tc>
        <w:tc>
          <w:tcPr>
            <w:tcW w:w="2180" w:type="dxa"/>
            <w:tcBorders>
              <w:top w:val="nil"/>
              <w:left w:val="nil"/>
              <w:bottom w:val="single" w:sz="4" w:space="0" w:color="auto"/>
              <w:right w:val="single" w:sz="4" w:space="0" w:color="auto"/>
            </w:tcBorders>
            <w:shd w:val="clear" w:color="auto" w:fill="auto"/>
            <w:hideMark/>
          </w:tcPr>
          <w:p w14:paraId="58E38917"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meet requirement as written</w:t>
            </w:r>
          </w:p>
        </w:tc>
        <w:tc>
          <w:tcPr>
            <w:tcW w:w="1880" w:type="dxa"/>
            <w:tcBorders>
              <w:top w:val="nil"/>
              <w:left w:val="nil"/>
              <w:bottom w:val="single" w:sz="4" w:space="0" w:color="auto"/>
              <w:right w:val="single" w:sz="4" w:space="0" w:color="auto"/>
            </w:tcBorders>
            <w:shd w:val="clear" w:color="auto" w:fill="auto"/>
            <w:vAlign w:val="center"/>
            <w:hideMark/>
          </w:tcPr>
          <w:p w14:paraId="2C0F213B"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Yes</w:t>
            </w:r>
          </w:p>
        </w:tc>
      </w:tr>
      <w:tr w:rsidR="00C86AE1" w:rsidRPr="0077500A" w14:paraId="6196F72E" w14:textId="77777777" w:rsidTr="00675C83">
        <w:trPr>
          <w:trHeight w:val="1020"/>
        </w:trPr>
        <w:tc>
          <w:tcPr>
            <w:tcW w:w="1560" w:type="dxa"/>
            <w:tcBorders>
              <w:top w:val="nil"/>
              <w:left w:val="single" w:sz="4" w:space="0" w:color="auto"/>
              <w:bottom w:val="single" w:sz="4" w:space="0" w:color="auto"/>
              <w:right w:val="single" w:sz="4" w:space="0" w:color="auto"/>
            </w:tcBorders>
            <w:shd w:val="clear" w:color="auto" w:fill="auto"/>
            <w:hideMark/>
          </w:tcPr>
          <w:p w14:paraId="0A857BBD"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lastRenderedPageBreak/>
              <w:t>SWE-049</w:t>
            </w:r>
          </w:p>
        </w:tc>
        <w:tc>
          <w:tcPr>
            <w:tcW w:w="3700" w:type="dxa"/>
            <w:tcBorders>
              <w:top w:val="nil"/>
              <w:left w:val="nil"/>
              <w:bottom w:val="single" w:sz="4" w:space="0" w:color="auto"/>
              <w:right w:val="single" w:sz="4" w:space="0" w:color="auto"/>
            </w:tcBorders>
            <w:shd w:val="clear" w:color="auto" w:fill="auto"/>
            <w:hideMark/>
          </w:tcPr>
          <w:p w14:paraId="3DE8ACF8"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document the software requirements. [SWE-049]</w:t>
            </w:r>
          </w:p>
        </w:tc>
        <w:tc>
          <w:tcPr>
            <w:tcW w:w="2180" w:type="dxa"/>
            <w:tcBorders>
              <w:top w:val="nil"/>
              <w:left w:val="nil"/>
              <w:bottom w:val="single" w:sz="4" w:space="0" w:color="auto"/>
              <w:right w:val="single" w:sz="4" w:space="0" w:color="auto"/>
            </w:tcBorders>
            <w:shd w:val="clear" w:color="auto" w:fill="auto"/>
            <w:hideMark/>
          </w:tcPr>
          <w:p w14:paraId="22407F7C"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document requirements in electronic format readable by NASA.</w:t>
            </w:r>
          </w:p>
        </w:tc>
        <w:tc>
          <w:tcPr>
            <w:tcW w:w="1880" w:type="dxa"/>
            <w:tcBorders>
              <w:top w:val="nil"/>
              <w:left w:val="nil"/>
              <w:bottom w:val="single" w:sz="4" w:space="0" w:color="auto"/>
              <w:right w:val="single" w:sz="4" w:space="0" w:color="auto"/>
            </w:tcBorders>
            <w:shd w:val="clear" w:color="auto" w:fill="auto"/>
            <w:vAlign w:val="center"/>
            <w:hideMark/>
          </w:tcPr>
          <w:p w14:paraId="1F678646" w14:textId="3360BCB9"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MAC protocol on each radio (JPL) will have requirements doc.</w:t>
            </w:r>
          </w:p>
        </w:tc>
      </w:tr>
      <w:tr w:rsidR="00C86AE1" w:rsidRPr="0077500A" w14:paraId="7B1DC95C" w14:textId="77777777" w:rsidTr="00675C83">
        <w:trPr>
          <w:trHeight w:val="1275"/>
        </w:trPr>
        <w:tc>
          <w:tcPr>
            <w:tcW w:w="1560" w:type="dxa"/>
            <w:tcBorders>
              <w:top w:val="nil"/>
              <w:left w:val="single" w:sz="4" w:space="0" w:color="auto"/>
              <w:bottom w:val="single" w:sz="4" w:space="0" w:color="auto"/>
              <w:right w:val="single" w:sz="4" w:space="0" w:color="auto"/>
            </w:tcBorders>
            <w:shd w:val="clear" w:color="auto" w:fill="auto"/>
            <w:hideMark/>
          </w:tcPr>
          <w:p w14:paraId="7795920C"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SWE-053</w:t>
            </w:r>
          </w:p>
        </w:tc>
        <w:tc>
          <w:tcPr>
            <w:tcW w:w="3700" w:type="dxa"/>
            <w:tcBorders>
              <w:top w:val="nil"/>
              <w:left w:val="nil"/>
              <w:bottom w:val="single" w:sz="4" w:space="0" w:color="auto"/>
              <w:right w:val="single" w:sz="4" w:space="0" w:color="auto"/>
            </w:tcBorders>
            <w:shd w:val="clear" w:color="auto" w:fill="auto"/>
            <w:hideMark/>
          </w:tcPr>
          <w:p w14:paraId="4010DD9B"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collect and manage changes to the software requirements. [SWE-053]</w:t>
            </w:r>
          </w:p>
        </w:tc>
        <w:tc>
          <w:tcPr>
            <w:tcW w:w="2180" w:type="dxa"/>
            <w:tcBorders>
              <w:top w:val="nil"/>
              <w:left w:val="nil"/>
              <w:bottom w:val="single" w:sz="4" w:space="0" w:color="auto"/>
              <w:right w:val="single" w:sz="4" w:space="0" w:color="auto"/>
            </w:tcBorders>
            <w:shd w:val="clear" w:color="auto" w:fill="auto"/>
            <w:hideMark/>
          </w:tcPr>
          <w:p w14:paraId="621257E7"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provide summary of changes to NASA.</w:t>
            </w:r>
          </w:p>
        </w:tc>
        <w:tc>
          <w:tcPr>
            <w:tcW w:w="1880" w:type="dxa"/>
            <w:tcBorders>
              <w:top w:val="nil"/>
              <w:left w:val="nil"/>
              <w:bottom w:val="single" w:sz="4" w:space="0" w:color="auto"/>
              <w:right w:val="single" w:sz="4" w:space="0" w:color="auto"/>
            </w:tcBorders>
            <w:shd w:val="clear" w:color="auto" w:fill="auto"/>
            <w:vAlign w:val="center"/>
            <w:hideMark/>
          </w:tcPr>
          <w:p w14:paraId="74C31587"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Bi-monthly status and/or change request to requirements document</w:t>
            </w:r>
          </w:p>
        </w:tc>
      </w:tr>
      <w:tr w:rsidR="00C86AE1" w:rsidRPr="0077500A" w14:paraId="3CD46A7A" w14:textId="77777777" w:rsidTr="00675C83">
        <w:trPr>
          <w:trHeight w:val="765"/>
        </w:trPr>
        <w:tc>
          <w:tcPr>
            <w:tcW w:w="1560" w:type="dxa"/>
            <w:tcBorders>
              <w:top w:val="nil"/>
              <w:left w:val="single" w:sz="4" w:space="0" w:color="auto"/>
              <w:bottom w:val="single" w:sz="4" w:space="0" w:color="auto"/>
              <w:right w:val="single" w:sz="4" w:space="0" w:color="auto"/>
            </w:tcBorders>
            <w:shd w:val="clear" w:color="auto" w:fill="auto"/>
            <w:hideMark/>
          </w:tcPr>
          <w:p w14:paraId="40C2CF39"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SWE-062</w:t>
            </w:r>
          </w:p>
        </w:tc>
        <w:tc>
          <w:tcPr>
            <w:tcW w:w="3700" w:type="dxa"/>
            <w:tcBorders>
              <w:top w:val="nil"/>
              <w:left w:val="nil"/>
              <w:bottom w:val="single" w:sz="4" w:space="0" w:color="auto"/>
              <w:right w:val="single" w:sz="4" w:space="0" w:color="auto"/>
            </w:tcBorders>
            <w:shd w:val="clear" w:color="auto" w:fill="auto"/>
            <w:hideMark/>
          </w:tcPr>
          <w:p w14:paraId="0C94A0D7"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ensure that the software code is unit tested per the plans for software testing. [SWE-062]</w:t>
            </w:r>
          </w:p>
        </w:tc>
        <w:tc>
          <w:tcPr>
            <w:tcW w:w="2180" w:type="dxa"/>
            <w:tcBorders>
              <w:top w:val="nil"/>
              <w:left w:val="nil"/>
              <w:bottom w:val="single" w:sz="4" w:space="0" w:color="auto"/>
              <w:right w:val="single" w:sz="4" w:space="0" w:color="auto"/>
            </w:tcBorders>
            <w:shd w:val="clear" w:color="auto" w:fill="auto"/>
            <w:hideMark/>
          </w:tcPr>
          <w:p w14:paraId="3CEB177F"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provide results of unit testing to NASA.</w:t>
            </w:r>
          </w:p>
        </w:tc>
        <w:tc>
          <w:tcPr>
            <w:tcW w:w="1880" w:type="dxa"/>
            <w:tcBorders>
              <w:top w:val="nil"/>
              <w:left w:val="nil"/>
              <w:bottom w:val="single" w:sz="4" w:space="0" w:color="auto"/>
              <w:right w:val="single" w:sz="4" w:space="0" w:color="auto"/>
            </w:tcBorders>
            <w:shd w:val="clear" w:color="auto" w:fill="auto"/>
            <w:vAlign w:val="center"/>
            <w:hideMark/>
          </w:tcPr>
          <w:p w14:paraId="21F1303D"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Test results will be made available to project.</w:t>
            </w:r>
          </w:p>
        </w:tc>
      </w:tr>
      <w:tr w:rsidR="00C86AE1" w:rsidRPr="0077500A" w14:paraId="28078267" w14:textId="77777777" w:rsidTr="00675C83">
        <w:trPr>
          <w:trHeight w:val="2040"/>
        </w:trPr>
        <w:tc>
          <w:tcPr>
            <w:tcW w:w="1560" w:type="dxa"/>
            <w:tcBorders>
              <w:top w:val="nil"/>
              <w:left w:val="single" w:sz="4" w:space="0" w:color="auto"/>
              <w:bottom w:val="single" w:sz="4" w:space="0" w:color="auto"/>
              <w:right w:val="single" w:sz="4" w:space="0" w:color="auto"/>
            </w:tcBorders>
            <w:shd w:val="clear" w:color="auto" w:fill="auto"/>
            <w:hideMark/>
          </w:tcPr>
          <w:p w14:paraId="3C05ADC0"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SWE-063</w:t>
            </w:r>
          </w:p>
        </w:tc>
        <w:tc>
          <w:tcPr>
            <w:tcW w:w="3700" w:type="dxa"/>
            <w:tcBorders>
              <w:top w:val="nil"/>
              <w:left w:val="nil"/>
              <w:bottom w:val="single" w:sz="4" w:space="0" w:color="auto"/>
              <w:right w:val="single" w:sz="4" w:space="0" w:color="auto"/>
            </w:tcBorders>
            <w:shd w:val="clear" w:color="auto" w:fill="auto"/>
            <w:hideMark/>
          </w:tcPr>
          <w:p w14:paraId="40E77A03"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provide a Software Version Description document for each software release. [SWE-063]</w:t>
            </w:r>
          </w:p>
        </w:tc>
        <w:tc>
          <w:tcPr>
            <w:tcW w:w="2180" w:type="dxa"/>
            <w:tcBorders>
              <w:top w:val="nil"/>
              <w:left w:val="nil"/>
              <w:bottom w:val="single" w:sz="4" w:space="0" w:color="auto"/>
              <w:right w:val="single" w:sz="4" w:space="0" w:color="auto"/>
            </w:tcBorders>
            <w:shd w:val="clear" w:color="auto" w:fill="auto"/>
            <w:hideMark/>
          </w:tcPr>
          <w:p w14:paraId="0B40A813"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document version number of the executable software, data integrity checks for the executable code, open problem reports with workarounds</w:t>
            </w:r>
          </w:p>
        </w:tc>
        <w:tc>
          <w:tcPr>
            <w:tcW w:w="1880" w:type="dxa"/>
            <w:tcBorders>
              <w:top w:val="nil"/>
              <w:left w:val="nil"/>
              <w:bottom w:val="single" w:sz="4" w:space="0" w:color="auto"/>
              <w:right w:val="single" w:sz="4" w:space="0" w:color="auto"/>
            </w:tcBorders>
            <w:shd w:val="clear" w:color="auto" w:fill="auto"/>
            <w:vAlign w:val="center"/>
            <w:hideMark/>
          </w:tcPr>
          <w:p w14:paraId="4A7C925B"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VDD is planned.</w:t>
            </w:r>
          </w:p>
        </w:tc>
      </w:tr>
      <w:tr w:rsidR="00C86AE1" w:rsidRPr="0077500A" w14:paraId="11C1118D" w14:textId="77777777" w:rsidTr="00675C83">
        <w:trPr>
          <w:trHeight w:val="1020"/>
        </w:trPr>
        <w:tc>
          <w:tcPr>
            <w:tcW w:w="1560" w:type="dxa"/>
            <w:tcBorders>
              <w:top w:val="nil"/>
              <w:left w:val="single" w:sz="4" w:space="0" w:color="auto"/>
              <w:bottom w:val="single" w:sz="4" w:space="0" w:color="auto"/>
              <w:right w:val="single" w:sz="4" w:space="0" w:color="auto"/>
            </w:tcBorders>
            <w:shd w:val="clear" w:color="auto" w:fill="auto"/>
            <w:hideMark/>
          </w:tcPr>
          <w:p w14:paraId="43227EFC"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SWE-065</w:t>
            </w:r>
          </w:p>
        </w:tc>
        <w:tc>
          <w:tcPr>
            <w:tcW w:w="3700" w:type="dxa"/>
            <w:tcBorders>
              <w:top w:val="nil"/>
              <w:left w:val="nil"/>
              <w:bottom w:val="single" w:sz="4" w:space="0" w:color="auto"/>
              <w:right w:val="single" w:sz="4" w:space="0" w:color="auto"/>
            </w:tcBorders>
            <w:shd w:val="clear" w:color="auto" w:fill="auto"/>
            <w:hideMark/>
          </w:tcPr>
          <w:p w14:paraId="1D6E7406"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establish and maintain: [SWE-065] a. Software Test Plan(s). b. Software Test Procedures. c. Software Test Reports.</w:t>
            </w:r>
          </w:p>
        </w:tc>
        <w:tc>
          <w:tcPr>
            <w:tcW w:w="2180" w:type="dxa"/>
            <w:tcBorders>
              <w:top w:val="nil"/>
              <w:left w:val="nil"/>
              <w:bottom w:val="single" w:sz="4" w:space="0" w:color="auto"/>
              <w:right w:val="single" w:sz="4" w:space="0" w:color="auto"/>
            </w:tcBorders>
            <w:shd w:val="clear" w:color="auto" w:fill="auto"/>
            <w:hideMark/>
          </w:tcPr>
          <w:p w14:paraId="3165C1ED"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provide test plan and test reports</w:t>
            </w:r>
          </w:p>
        </w:tc>
        <w:tc>
          <w:tcPr>
            <w:tcW w:w="1880" w:type="dxa"/>
            <w:tcBorders>
              <w:top w:val="nil"/>
              <w:left w:val="nil"/>
              <w:bottom w:val="single" w:sz="4" w:space="0" w:color="auto"/>
              <w:right w:val="single" w:sz="4" w:space="0" w:color="auto"/>
            </w:tcBorders>
            <w:shd w:val="clear" w:color="auto" w:fill="auto"/>
            <w:vAlign w:val="center"/>
            <w:hideMark/>
          </w:tcPr>
          <w:p w14:paraId="27CD8055"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STP, Procedure docs, Test Reports docs</w:t>
            </w:r>
          </w:p>
        </w:tc>
      </w:tr>
      <w:tr w:rsidR="00C86AE1" w:rsidRPr="0077500A" w14:paraId="3F4D14F4" w14:textId="77777777" w:rsidTr="00675C83">
        <w:trPr>
          <w:trHeight w:val="765"/>
        </w:trPr>
        <w:tc>
          <w:tcPr>
            <w:tcW w:w="1560" w:type="dxa"/>
            <w:tcBorders>
              <w:top w:val="nil"/>
              <w:left w:val="single" w:sz="4" w:space="0" w:color="auto"/>
              <w:bottom w:val="single" w:sz="4" w:space="0" w:color="auto"/>
              <w:right w:val="single" w:sz="4" w:space="0" w:color="auto"/>
            </w:tcBorders>
            <w:shd w:val="clear" w:color="auto" w:fill="auto"/>
            <w:hideMark/>
          </w:tcPr>
          <w:p w14:paraId="36CB0B71"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SWE-066</w:t>
            </w:r>
          </w:p>
        </w:tc>
        <w:tc>
          <w:tcPr>
            <w:tcW w:w="3700" w:type="dxa"/>
            <w:tcBorders>
              <w:top w:val="nil"/>
              <w:left w:val="nil"/>
              <w:bottom w:val="single" w:sz="4" w:space="0" w:color="auto"/>
              <w:right w:val="single" w:sz="4" w:space="0" w:color="auto"/>
            </w:tcBorders>
            <w:shd w:val="clear" w:color="auto" w:fill="auto"/>
            <w:hideMark/>
          </w:tcPr>
          <w:p w14:paraId="2682B0E4"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perform software testing as defined in the Software Test Plan. [SWE-066]</w:t>
            </w:r>
          </w:p>
        </w:tc>
        <w:tc>
          <w:tcPr>
            <w:tcW w:w="2180" w:type="dxa"/>
            <w:tcBorders>
              <w:top w:val="nil"/>
              <w:left w:val="nil"/>
              <w:bottom w:val="single" w:sz="4" w:space="0" w:color="auto"/>
              <w:right w:val="single" w:sz="4" w:space="0" w:color="auto"/>
            </w:tcBorders>
            <w:shd w:val="clear" w:color="auto" w:fill="auto"/>
            <w:hideMark/>
          </w:tcPr>
          <w:p w14:paraId="7EC8CF33"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provide test results.</w:t>
            </w:r>
          </w:p>
        </w:tc>
        <w:tc>
          <w:tcPr>
            <w:tcW w:w="1880" w:type="dxa"/>
            <w:tcBorders>
              <w:top w:val="nil"/>
              <w:left w:val="nil"/>
              <w:bottom w:val="single" w:sz="4" w:space="0" w:color="auto"/>
              <w:right w:val="single" w:sz="4" w:space="0" w:color="auto"/>
            </w:tcBorders>
            <w:shd w:val="clear" w:color="auto" w:fill="auto"/>
            <w:vAlign w:val="center"/>
            <w:hideMark/>
          </w:tcPr>
          <w:p w14:paraId="78C1D674"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 xml:space="preserve">Test results will be </w:t>
            </w:r>
            <w:proofErr w:type="gramStart"/>
            <w:r w:rsidRPr="0077500A">
              <w:rPr>
                <w:rFonts w:ascii="Calibri" w:eastAsia="Times New Roman" w:hAnsi="Calibri" w:cs="Times New Roman"/>
                <w:color w:val="000000"/>
                <w:sz w:val="20"/>
                <w:szCs w:val="20"/>
              </w:rPr>
              <w:t>provide</w:t>
            </w:r>
            <w:proofErr w:type="gramEnd"/>
            <w:r w:rsidRPr="0077500A">
              <w:rPr>
                <w:rFonts w:ascii="Calibri" w:eastAsia="Times New Roman" w:hAnsi="Calibri" w:cs="Times New Roman"/>
                <w:color w:val="000000"/>
                <w:sz w:val="20"/>
                <w:szCs w:val="20"/>
              </w:rPr>
              <w:t xml:space="preserve"> from the as-run test procedure</w:t>
            </w:r>
          </w:p>
        </w:tc>
      </w:tr>
      <w:tr w:rsidR="00C86AE1" w:rsidRPr="0077500A" w14:paraId="793CA40F" w14:textId="77777777" w:rsidTr="00675C83">
        <w:trPr>
          <w:trHeight w:val="510"/>
        </w:trPr>
        <w:tc>
          <w:tcPr>
            <w:tcW w:w="1560" w:type="dxa"/>
            <w:tcBorders>
              <w:top w:val="nil"/>
              <w:left w:val="single" w:sz="4" w:space="0" w:color="auto"/>
              <w:bottom w:val="single" w:sz="4" w:space="0" w:color="auto"/>
              <w:right w:val="single" w:sz="4" w:space="0" w:color="auto"/>
            </w:tcBorders>
            <w:shd w:val="clear" w:color="auto" w:fill="auto"/>
            <w:hideMark/>
          </w:tcPr>
          <w:p w14:paraId="0B29B560"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SWE-068</w:t>
            </w:r>
          </w:p>
        </w:tc>
        <w:tc>
          <w:tcPr>
            <w:tcW w:w="3700" w:type="dxa"/>
            <w:tcBorders>
              <w:top w:val="nil"/>
              <w:left w:val="nil"/>
              <w:bottom w:val="single" w:sz="4" w:space="0" w:color="auto"/>
              <w:right w:val="single" w:sz="4" w:space="0" w:color="auto"/>
            </w:tcBorders>
            <w:shd w:val="clear" w:color="auto" w:fill="auto"/>
            <w:hideMark/>
          </w:tcPr>
          <w:p w14:paraId="5A1FEA75"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evaluate test results and document the evaluation. [SWE- 068]</w:t>
            </w:r>
          </w:p>
        </w:tc>
        <w:tc>
          <w:tcPr>
            <w:tcW w:w="2180" w:type="dxa"/>
            <w:tcBorders>
              <w:top w:val="nil"/>
              <w:left w:val="nil"/>
              <w:bottom w:val="single" w:sz="4" w:space="0" w:color="auto"/>
              <w:right w:val="single" w:sz="4" w:space="0" w:color="auto"/>
            </w:tcBorders>
            <w:shd w:val="clear" w:color="auto" w:fill="auto"/>
            <w:hideMark/>
          </w:tcPr>
          <w:p w14:paraId="15726864"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provide test results.</w:t>
            </w:r>
          </w:p>
        </w:tc>
        <w:tc>
          <w:tcPr>
            <w:tcW w:w="1880" w:type="dxa"/>
            <w:tcBorders>
              <w:top w:val="nil"/>
              <w:left w:val="nil"/>
              <w:bottom w:val="single" w:sz="4" w:space="0" w:color="auto"/>
              <w:right w:val="single" w:sz="4" w:space="0" w:color="auto"/>
            </w:tcBorders>
            <w:shd w:val="clear" w:color="auto" w:fill="auto"/>
            <w:vAlign w:val="center"/>
            <w:hideMark/>
          </w:tcPr>
          <w:p w14:paraId="611B8EA8"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Will be Test Report doc</w:t>
            </w:r>
          </w:p>
        </w:tc>
      </w:tr>
      <w:tr w:rsidR="00C86AE1" w:rsidRPr="0077500A" w14:paraId="0930AAE2" w14:textId="77777777" w:rsidTr="00675C83">
        <w:trPr>
          <w:trHeight w:val="1020"/>
        </w:trPr>
        <w:tc>
          <w:tcPr>
            <w:tcW w:w="1560" w:type="dxa"/>
            <w:tcBorders>
              <w:top w:val="nil"/>
              <w:left w:val="single" w:sz="4" w:space="0" w:color="auto"/>
              <w:bottom w:val="single" w:sz="4" w:space="0" w:color="auto"/>
              <w:right w:val="single" w:sz="4" w:space="0" w:color="auto"/>
            </w:tcBorders>
            <w:shd w:val="clear" w:color="auto" w:fill="auto"/>
            <w:hideMark/>
          </w:tcPr>
          <w:p w14:paraId="266EDC45"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SWE-069</w:t>
            </w:r>
          </w:p>
        </w:tc>
        <w:tc>
          <w:tcPr>
            <w:tcW w:w="3700" w:type="dxa"/>
            <w:tcBorders>
              <w:top w:val="nil"/>
              <w:left w:val="nil"/>
              <w:bottom w:val="single" w:sz="4" w:space="0" w:color="auto"/>
              <w:right w:val="single" w:sz="4" w:space="0" w:color="auto"/>
            </w:tcBorders>
            <w:shd w:val="clear" w:color="auto" w:fill="auto"/>
            <w:hideMark/>
          </w:tcPr>
          <w:p w14:paraId="0605109F"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document defects identified during testing and track to closure. [SWE-069]</w:t>
            </w:r>
          </w:p>
        </w:tc>
        <w:tc>
          <w:tcPr>
            <w:tcW w:w="2180" w:type="dxa"/>
            <w:tcBorders>
              <w:top w:val="nil"/>
              <w:left w:val="nil"/>
              <w:bottom w:val="single" w:sz="4" w:space="0" w:color="auto"/>
              <w:right w:val="single" w:sz="4" w:space="0" w:color="auto"/>
            </w:tcBorders>
            <w:shd w:val="clear" w:color="auto" w:fill="auto"/>
            <w:hideMark/>
          </w:tcPr>
          <w:p w14:paraId="0B5B572B"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provide list of problem reports with workarounds</w:t>
            </w:r>
          </w:p>
        </w:tc>
        <w:tc>
          <w:tcPr>
            <w:tcW w:w="1880" w:type="dxa"/>
            <w:tcBorders>
              <w:top w:val="nil"/>
              <w:left w:val="nil"/>
              <w:bottom w:val="single" w:sz="4" w:space="0" w:color="auto"/>
              <w:right w:val="single" w:sz="4" w:space="0" w:color="auto"/>
            </w:tcBorders>
            <w:shd w:val="clear" w:color="auto" w:fill="auto"/>
            <w:vAlign w:val="center"/>
            <w:hideMark/>
          </w:tcPr>
          <w:p w14:paraId="4A2BB0F6"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Will use tracking system, such as GNU Redmine</w:t>
            </w:r>
          </w:p>
        </w:tc>
      </w:tr>
      <w:tr w:rsidR="00C86AE1" w:rsidRPr="0077500A" w14:paraId="10CA7B7D" w14:textId="77777777" w:rsidTr="00675C83">
        <w:trPr>
          <w:trHeight w:val="1530"/>
        </w:trPr>
        <w:tc>
          <w:tcPr>
            <w:tcW w:w="1560" w:type="dxa"/>
            <w:tcBorders>
              <w:top w:val="nil"/>
              <w:left w:val="single" w:sz="4" w:space="0" w:color="auto"/>
              <w:bottom w:val="single" w:sz="4" w:space="0" w:color="auto"/>
              <w:right w:val="single" w:sz="4" w:space="0" w:color="auto"/>
            </w:tcBorders>
            <w:shd w:val="clear" w:color="auto" w:fill="auto"/>
            <w:hideMark/>
          </w:tcPr>
          <w:p w14:paraId="2B184797"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SWE-077</w:t>
            </w:r>
          </w:p>
        </w:tc>
        <w:tc>
          <w:tcPr>
            <w:tcW w:w="3700" w:type="dxa"/>
            <w:tcBorders>
              <w:top w:val="nil"/>
              <w:left w:val="nil"/>
              <w:bottom w:val="single" w:sz="4" w:space="0" w:color="auto"/>
              <w:right w:val="single" w:sz="4" w:space="0" w:color="auto"/>
            </w:tcBorders>
            <w:shd w:val="clear" w:color="auto" w:fill="auto"/>
            <w:hideMark/>
          </w:tcPr>
          <w:p w14:paraId="5D7F3B21"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complete and deliver the software product to the customer with appropriate documentation to support the operations and maintenance phase of the software’s life cycle. [SWE-077]</w:t>
            </w:r>
          </w:p>
        </w:tc>
        <w:tc>
          <w:tcPr>
            <w:tcW w:w="2180" w:type="dxa"/>
            <w:tcBorders>
              <w:top w:val="nil"/>
              <w:left w:val="nil"/>
              <w:bottom w:val="single" w:sz="4" w:space="0" w:color="auto"/>
              <w:right w:val="single" w:sz="4" w:space="0" w:color="auto"/>
            </w:tcBorders>
            <w:shd w:val="clear" w:color="auto" w:fill="auto"/>
            <w:hideMark/>
          </w:tcPr>
          <w:p w14:paraId="750C4191"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provide a user guide or operations manual, licenses for any licensed software, version description</w:t>
            </w:r>
          </w:p>
        </w:tc>
        <w:tc>
          <w:tcPr>
            <w:tcW w:w="1880" w:type="dxa"/>
            <w:tcBorders>
              <w:top w:val="nil"/>
              <w:left w:val="nil"/>
              <w:bottom w:val="single" w:sz="4" w:space="0" w:color="auto"/>
              <w:right w:val="single" w:sz="4" w:space="0" w:color="auto"/>
            </w:tcBorders>
            <w:shd w:val="clear" w:color="auto" w:fill="auto"/>
            <w:vAlign w:val="center"/>
            <w:hideMark/>
          </w:tcPr>
          <w:p w14:paraId="723C5D0C"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Users Guide will be provided. Licensed cores may require new agreements for new users.</w:t>
            </w:r>
          </w:p>
        </w:tc>
      </w:tr>
      <w:tr w:rsidR="00C86AE1" w:rsidRPr="0077500A" w14:paraId="023C0F40" w14:textId="77777777" w:rsidTr="00675C83">
        <w:trPr>
          <w:trHeight w:val="1785"/>
        </w:trPr>
        <w:tc>
          <w:tcPr>
            <w:tcW w:w="1560" w:type="dxa"/>
            <w:tcBorders>
              <w:top w:val="nil"/>
              <w:left w:val="single" w:sz="4" w:space="0" w:color="auto"/>
              <w:bottom w:val="single" w:sz="4" w:space="0" w:color="auto"/>
              <w:right w:val="single" w:sz="4" w:space="0" w:color="auto"/>
            </w:tcBorders>
            <w:shd w:val="clear" w:color="auto" w:fill="auto"/>
            <w:hideMark/>
          </w:tcPr>
          <w:p w14:paraId="42F03411"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SWE-079</w:t>
            </w:r>
          </w:p>
        </w:tc>
        <w:tc>
          <w:tcPr>
            <w:tcW w:w="3700" w:type="dxa"/>
            <w:tcBorders>
              <w:top w:val="nil"/>
              <w:left w:val="nil"/>
              <w:bottom w:val="single" w:sz="4" w:space="0" w:color="auto"/>
              <w:right w:val="single" w:sz="4" w:space="0" w:color="auto"/>
            </w:tcBorders>
            <w:shd w:val="clear" w:color="auto" w:fill="auto"/>
            <w:hideMark/>
          </w:tcPr>
          <w:p w14:paraId="140A38DC"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develop a Software Configuration Management Plan that describes the functions, responsibilities, and authority for the implementation of software configuration management for the project. [SWE-079]</w:t>
            </w:r>
          </w:p>
        </w:tc>
        <w:tc>
          <w:tcPr>
            <w:tcW w:w="2180" w:type="dxa"/>
            <w:tcBorders>
              <w:top w:val="nil"/>
              <w:left w:val="nil"/>
              <w:bottom w:val="single" w:sz="4" w:space="0" w:color="auto"/>
              <w:right w:val="single" w:sz="4" w:space="0" w:color="auto"/>
            </w:tcBorders>
            <w:shd w:val="clear" w:color="auto" w:fill="auto"/>
            <w:hideMark/>
          </w:tcPr>
          <w:p w14:paraId="67340ABD"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develop a SW CM Plan that ensures code is under CM control; may be just a section of the SW Management Plan (or Experiment Plan)</w:t>
            </w:r>
          </w:p>
        </w:tc>
        <w:tc>
          <w:tcPr>
            <w:tcW w:w="1880" w:type="dxa"/>
            <w:tcBorders>
              <w:top w:val="nil"/>
              <w:left w:val="nil"/>
              <w:bottom w:val="single" w:sz="4" w:space="0" w:color="auto"/>
              <w:right w:val="single" w:sz="4" w:space="0" w:color="auto"/>
            </w:tcBorders>
            <w:shd w:val="clear" w:color="auto" w:fill="auto"/>
            <w:vAlign w:val="center"/>
            <w:hideMark/>
          </w:tcPr>
          <w:p w14:paraId="528CE50D"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Included in this plan, see Section 5.7.</w:t>
            </w:r>
          </w:p>
        </w:tc>
      </w:tr>
      <w:tr w:rsidR="00C86AE1" w:rsidRPr="0077500A" w14:paraId="61B21DAB" w14:textId="77777777" w:rsidTr="00675C83">
        <w:trPr>
          <w:trHeight w:val="1785"/>
        </w:trPr>
        <w:tc>
          <w:tcPr>
            <w:tcW w:w="1560" w:type="dxa"/>
            <w:tcBorders>
              <w:top w:val="nil"/>
              <w:left w:val="single" w:sz="4" w:space="0" w:color="auto"/>
              <w:bottom w:val="single" w:sz="4" w:space="0" w:color="auto"/>
              <w:right w:val="single" w:sz="4" w:space="0" w:color="auto"/>
            </w:tcBorders>
            <w:shd w:val="clear" w:color="auto" w:fill="auto"/>
            <w:hideMark/>
          </w:tcPr>
          <w:p w14:paraId="5521B076"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lastRenderedPageBreak/>
              <w:t>SWE-080</w:t>
            </w:r>
          </w:p>
        </w:tc>
        <w:tc>
          <w:tcPr>
            <w:tcW w:w="3700" w:type="dxa"/>
            <w:tcBorders>
              <w:top w:val="nil"/>
              <w:left w:val="nil"/>
              <w:bottom w:val="single" w:sz="4" w:space="0" w:color="auto"/>
              <w:right w:val="single" w:sz="4" w:space="0" w:color="auto"/>
            </w:tcBorders>
            <w:shd w:val="clear" w:color="auto" w:fill="auto"/>
            <w:hideMark/>
          </w:tcPr>
          <w:p w14:paraId="087B9124"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track and evaluate changes to software products. [SWE- 080]</w:t>
            </w:r>
          </w:p>
        </w:tc>
        <w:tc>
          <w:tcPr>
            <w:tcW w:w="2180" w:type="dxa"/>
            <w:tcBorders>
              <w:top w:val="nil"/>
              <w:left w:val="nil"/>
              <w:bottom w:val="single" w:sz="4" w:space="0" w:color="auto"/>
              <w:right w:val="single" w:sz="4" w:space="0" w:color="auto"/>
            </w:tcBorders>
            <w:shd w:val="clear" w:color="auto" w:fill="auto"/>
            <w:hideMark/>
          </w:tcPr>
          <w:p w14:paraId="077BB646"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provide summary of changes to NASA and notify NASA of any changes that threaten the schedule.</w:t>
            </w:r>
          </w:p>
        </w:tc>
        <w:tc>
          <w:tcPr>
            <w:tcW w:w="1880" w:type="dxa"/>
            <w:tcBorders>
              <w:top w:val="nil"/>
              <w:left w:val="nil"/>
              <w:bottom w:val="single" w:sz="4" w:space="0" w:color="auto"/>
              <w:right w:val="single" w:sz="4" w:space="0" w:color="auto"/>
            </w:tcBorders>
            <w:shd w:val="clear" w:color="auto" w:fill="auto"/>
            <w:vAlign w:val="center"/>
            <w:hideMark/>
          </w:tcPr>
          <w:p w14:paraId="300C44A4"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 Status meetings. For significant updates, the appropriate documents will be updated and signed off.</w:t>
            </w:r>
          </w:p>
        </w:tc>
      </w:tr>
      <w:tr w:rsidR="00C86AE1" w:rsidRPr="0077500A" w14:paraId="5D9067BD" w14:textId="77777777" w:rsidTr="00675C83">
        <w:trPr>
          <w:trHeight w:val="1275"/>
        </w:trPr>
        <w:tc>
          <w:tcPr>
            <w:tcW w:w="1560" w:type="dxa"/>
            <w:tcBorders>
              <w:top w:val="nil"/>
              <w:left w:val="single" w:sz="4" w:space="0" w:color="auto"/>
              <w:bottom w:val="single" w:sz="4" w:space="0" w:color="auto"/>
              <w:right w:val="single" w:sz="4" w:space="0" w:color="auto"/>
            </w:tcBorders>
            <w:shd w:val="clear" w:color="auto" w:fill="auto"/>
            <w:hideMark/>
          </w:tcPr>
          <w:p w14:paraId="09291E03"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SWE-081</w:t>
            </w:r>
          </w:p>
        </w:tc>
        <w:tc>
          <w:tcPr>
            <w:tcW w:w="3700" w:type="dxa"/>
            <w:tcBorders>
              <w:top w:val="nil"/>
              <w:left w:val="nil"/>
              <w:bottom w:val="single" w:sz="4" w:space="0" w:color="auto"/>
              <w:right w:val="single" w:sz="4" w:space="0" w:color="auto"/>
            </w:tcBorders>
            <w:shd w:val="clear" w:color="auto" w:fill="auto"/>
            <w:hideMark/>
          </w:tcPr>
          <w:p w14:paraId="09711A5B"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identify the software configuration items (e.g., software documents, code, data, tools, models, scripts) and their versions to be controlled for the project. [SWE-081]</w:t>
            </w:r>
          </w:p>
        </w:tc>
        <w:tc>
          <w:tcPr>
            <w:tcW w:w="2180" w:type="dxa"/>
            <w:tcBorders>
              <w:top w:val="nil"/>
              <w:left w:val="nil"/>
              <w:bottom w:val="single" w:sz="4" w:space="0" w:color="auto"/>
              <w:right w:val="single" w:sz="4" w:space="0" w:color="auto"/>
            </w:tcBorders>
            <w:shd w:val="clear" w:color="auto" w:fill="auto"/>
            <w:hideMark/>
          </w:tcPr>
          <w:p w14:paraId="530CD08D"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identify the software configuration items</w:t>
            </w:r>
          </w:p>
        </w:tc>
        <w:tc>
          <w:tcPr>
            <w:tcW w:w="1880" w:type="dxa"/>
            <w:tcBorders>
              <w:top w:val="nil"/>
              <w:left w:val="nil"/>
              <w:bottom w:val="single" w:sz="4" w:space="0" w:color="auto"/>
              <w:right w:val="single" w:sz="4" w:space="0" w:color="auto"/>
            </w:tcBorders>
            <w:shd w:val="clear" w:color="auto" w:fill="auto"/>
            <w:vAlign w:val="center"/>
            <w:hideMark/>
          </w:tcPr>
          <w:p w14:paraId="2DA9939B"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VDD will contain this information.</w:t>
            </w:r>
          </w:p>
        </w:tc>
      </w:tr>
      <w:tr w:rsidR="00C86AE1" w:rsidRPr="0077500A" w14:paraId="30EC2E6B" w14:textId="77777777" w:rsidTr="00675C83">
        <w:trPr>
          <w:trHeight w:val="2040"/>
        </w:trPr>
        <w:tc>
          <w:tcPr>
            <w:tcW w:w="1560" w:type="dxa"/>
            <w:tcBorders>
              <w:top w:val="nil"/>
              <w:left w:val="single" w:sz="4" w:space="0" w:color="auto"/>
              <w:bottom w:val="single" w:sz="4" w:space="0" w:color="auto"/>
              <w:right w:val="single" w:sz="4" w:space="0" w:color="auto"/>
            </w:tcBorders>
            <w:shd w:val="clear" w:color="auto" w:fill="auto"/>
            <w:hideMark/>
          </w:tcPr>
          <w:p w14:paraId="07E8B3FA"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SWE-085</w:t>
            </w:r>
          </w:p>
        </w:tc>
        <w:tc>
          <w:tcPr>
            <w:tcW w:w="3700" w:type="dxa"/>
            <w:tcBorders>
              <w:top w:val="nil"/>
              <w:left w:val="nil"/>
              <w:bottom w:val="single" w:sz="4" w:space="0" w:color="auto"/>
              <w:right w:val="single" w:sz="4" w:space="0" w:color="auto"/>
            </w:tcBorders>
            <w:shd w:val="clear" w:color="auto" w:fill="auto"/>
            <w:hideMark/>
          </w:tcPr>
          <w:p w14:paraId="054D2A08"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establish and implement procedures for the storage, handling, delivery, release, and maintenance of deliverable software products. [SWE-085]</w:t>
            </w:r>
          </w:p>
        </w:tc>
        <w:tc>
          <w:tcPr>
            <w:tcW w:w="2180" w:type="dxa"/>
            <w:tcBorders>
              <w:top w:val="nil"/>
              <w:left w:val="nil"/>
              <w:bottom w:val="single" w:sz="4" w:space="0" w:color="auto"/>
              <w:right w:val="single" w:sz="4" w:space="0" w:color="auto"/>
            </w:tcBorders>
            <w:shd w:val="clear" w:color="auto" w:fill="auto"/>
            <w:hideMark/>
          </w:tcPr>
          <w:p w14:paraId="7C522ED3"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develop a release process for delivering software products to NASA or NASA may develop one in which case this requirement goes away</w:t>
            </w:r>
          </w:p>
        </w:tc>
        <w:tc>
          <w:tcPr>
            <w:tcW w:w="1880" w:type="dxa"/>
            <w:tcBorders>
              <w:top w:val="nil"/>
              <w:left w:val="nil"/>
              <w:bottom w:val="single" w:sz="4" w:space="0" w:color="auto"/>
              <w:right w:val="single" w:sz="4" w:space="0" w:color="auto"/>
            </w:tcBorders>
            <w:shd w:val="clear" w:color="auto" w:fill="auto"/>
            <w:vAlign w:val="center"/>
            <w:hideMark/>
          </w:tcPr>
          <w:p w14:paraId="77DB3E26"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Included in this plan, see Section 5.7.</w:t>
            </w:r>
          </w:p>
        </w:tc>
      </w:tr>
      <w:tr w:rsidR="00C86AE1" w:rsidRPr="0077500A" w14:paraId="64957DFB" w14:textId="77777777" w:rsidTr="00675C83">
        <w:trPr>
          <w:trHeight w:val="8190"/>
        </w:trPr>
        <w:tc>
          <w:tcPr>
            <w:tcW w:w="1560" w:type="dxa"/>
            <w:tcBorders>
              <w:top w:val="nil"/>
              <w:left w:val="single" w:sz="4" w:space="0" w:color="auto"/>
              <w:bottom w:val="single" w:sz="4" w:space="0" w:color="auto"/>
              <w:right w:val="single" w:sz="4" w:space="0" w:color="auto"/>
            </w:tcBorders>
            <w:shd w:val="clear" w:color="auto" w:fill="auto"/>
            <w:hideMark/>
          </w:tcPr>
          <w:p w14:paraId="6FBD8706"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lastRenderedPageBreak/>
              <w:t>SWE-102</w:t>
            </w:r>
          </w:p>
        </w:tc>
        <w:tc>
          <w:tcPr>
            <w:tcW w:w="3700" w:type="dxa"/>
            <w:tcBorders>
              <w:top w:val="nil"/>
              <w:left w:val="nil"/>
              <w:bottom w:val="single" w:sz="4" w:space="0" w:color="auto"/>
              <w:right w:val="single" w:sz="4" w:space="0" w:color="auto"/>
            </w:tcBorders>
            <w:shd w:val="clear" w:color="auto" w:fill="auto"/>
            <w:hideMark/>
          </w:tcPr>
          <w:p w14:paraId="54F1EE4F"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 xml:space="preserve">The Software Development or Management Plan shall contain: [SWE- 102] a. Project organizational structure showing authority and responsibility of each organizational unit, including external organizations (e.g., Safety and Mission Assurance, Independent Verification and Validation (IV&amp;V), Technical Authority, NASA Engineering and Safety Center, NASA Safety Center). b. The safety criticality and classification of each of the systems and subsystems containing software. c. Tailoring compliance matrix for approval by the designated Engineering Technical Authority, if the project has any waivers or deviations to this NPR. d. Engineering environment (for development, operation, or maintenance, as applicable), including test environment, library, equipment, facilities, standards, procedures, and tools. e. Work breakdown structure of the lifecycle processes and activities, including the software products, software services, non-deliverable items to be performed, budgets, staffing, acquisition approach, physical resources, software size, and schedules associated with the tasks. f. Management of the quality characteristics of the software products or services. g. Management of safety, security, privacy, and other critical requirements of the software products or services. h. Subcontractor management, including subcontractor selection and involvement between the subcontractor and the acquirer, if any. </w:t>
            </w:r>
            <w:proofErr w:type="spellStart"/>
            <w:r w:rsidRPr="0077500A">
              <w:rPr>
                <w:rFonts w:ascii="Calibri" w:eastAsia="Times New Roman" w:hAnsi="Calibri" w:cs="Times New Roman"/>
                <w:color w:val="000000"/>
                <w:sz w:val="20"/>
                <w:szCs w:val="20"/>
              </w:rPr>
              <w:t>i</w:t>
            </w:r>
            <w:proofErr w:type="spellEnd"/>
            <w:r w:rsidRPr="0077500A">
              <w:rPr>
                <w:rFonts w:ascii="Calibri" w:eastAsia="Times New Roman" w:hAnsi="Calibri" w:cs="Times New Roman"/>
                <w:color w:val="000000"/>
                <w:sz w:val="20"/>
                <w:szCs w:val="20"/>
              </w:rPr>
              <w:t xml:space="preserve">. Verification and validation. j. Acquirer involvement. k. User involvement. l. Risk management. m. Security policy. n. Approval required by such means as regulations, required certifications, proprietary, usage, ownership, warranty, and licensing rights. o. Process for scheduling, tracking, and reporting. p. Training of personnel, including project unique software training needs. q. Software life-cycle model, including description of software integration and hardware/software integration processes, software delivery, and maintenance. r. Configuration management. s. Software documentation tree. t. Software peer review/inspection </w:t>
            </w:r>
            <w:r w:rsidRPr="0077500A">
              <w:rPr>
                <w:rFonts w:ascii="Calibri" w:eastAsia="Times New Roman" w:hAnsi="Calibri" w:cs="Times New Roman"/>
                <w:color w:val="000000"/>
                <w:sz w:val="20"/>
                <w:szCs w:val="20"/>
              </w:rPr>
              <w:lastRenderedPageBreak/>
              <w:t>process of software work products. u. Process for early identification of testing requirements that drive software design decisions (e.g., special system level timing requirements/checkpoint restart). v. Software metrics. w. Content of software documentation to be developed on the project. x. Management, development, and testing approach for handling any commercial-off-the-shelf (COTS), government-off-the-shelf (GOTS), modified-off-the-shelf (MOTS), reused, or open source software component(s) that are included within a NASA system or subsystem.</w:t>
            </w:r>
          </w:p>
        </w:tc>
        <w:tc>
          <w:tcPr>
            <w:tcW w:w="2180" w:type="dxa"/>
            <w:tcBorders>
              <w:top w:val="nil"/>
              <w:left w:val="nil"/>
              <w:bottom w:val="single" w:sz="4" w:space="0" w:color="auto"/>
              <w:right w:val="single" w:sz="4" w:space="0" w:color="auto"/>
            </w:tcBorders>
            <w:shd w:val="clear" w:color="auto" w:fill="auto"/>
            <w:hideMark/>
          </w:tcPr>
          <w:p w14:paraId="605033B9"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lastRenderedPageBreak/>
              <w:t>Experimenters to include schedule, life cycle, cost estimate (non-University only), software and hardware environment, software and hardware tools, V&amp;V plan (may be separate document), training plans, CM plan in Experiment Plan.</w:t>
            </w:r>
          </w:p>
        </w:tc>
        <w:tc>
          <w:tcPr>
            <w:tcW w:w="1880" w:type="dxa"/>
            <w:tcBorders>
              <w:top w:val="nil"/>
              <w:left w:val="nil"/>
              <w:bottom w:val="single" w:sz="4" w:space="0" w:color="auto"/>
              <w:right w:val="single" w:sz="4" w:space="0" w:color="auto"/>
            </w:tcBorders>
            <w:shd w:val="clear" w:color="auto" w:fill="auto"/>
            <w:vAlign w:val="center"/>
            <w:hideMark/>
          </w:tcPr>
          <w:p w14:paraId="7FDD370A"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This plan, forthcoming Software Test Plan, and VDD will contain requested information.</w:t>
            </w:r>
          </w:p>
        </w:tc>
      </w:tr>
      <w:tr w:rsidR="00C86AE1" w:rsidRPr="0077500A" w14:paraId="7CCFA68F" w14:textId="77777777" w:rsidTr="00675C83">
        <w:trPr>
          <w:trHeight w:val="6885"/>
        </w:trPr>
        <w:tc>
          <w:tcPr>
            <w:tcW w:w="1560" w:type="dxa"/>
            <w:tcBorders>
              <w:top w:val="nil"/>
              <w:left w:val="single" w:sz="4" w:space="0" w:color="auto"/>
              <w:bottom w:val="single" w:sz="4" w:space="0" w:color="auto"/>
              <w:right w:val="single" w:sz="4" w:space="0" w:color="auto"/>
            </w:tcBorders>
            <w:shd w:val="clear" w:color="auto" w:fill="auto"/>
            <w:hideMark/>
          </w:tcPr>
          <w:p w14:paraId="560EF00E"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lastRenderedPageBreak/>
              <w:t>SWE-116</w:t>
            </w:r>
          </w:p>
        </w:tc>
        <w:tc>
          <w:tcPr>
            <w:tcW w:w="3700" w:type="dxa"/>
            <w:tcBorders>
              <w:top w:val="nil"/>
              <w:left w:val="nil"/>
              <w:bottom w:val="single" w:sz="4" w:space="0" w:color="auto"/>
              <w:right w:val="single" w:sz="4" w:space="0" w:color="auto"/>
            </w:tcBorders>
            <w:shd w:val="clear" w:color="auto" w:fill="auto"/>
            <w:hideMark/>
          </w:tcPr>
          <w:p w14:paraId="161C3C2E"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 xml:space="preserve">The Software Version Description shall identify and provide: [SWE-116] a. Full identification of the system and software (i.e., numbers, titles, abbreviations, version numbers, and release numbers). b. Executable software (i.e., batch files, command files, data files, or other software needed to install the software on its target computer). c. Software life-cycle data that defines the software product. d. Archive and release data. e. Instructions for building the executable software including, for example, the instructions and data for compiling and linking and the procedures used for software recovery, software regeneration, testing, or modification. f. Data integrity checks for the executable object code, and source code. g. Software product files (any files needed to install, build, operate, and maintain the software). h. Open change requests and or problem reports, including any workarounds. </w:t>
            </w:r>
            <w:proofErr w:type="spellStart"/>
            <w:r w:rsidRPr="0077500A">
              <w:rPr>
                <w:rFonts w:ascii="Calibri" w:eastAsia="Times New Roman" w:hAnsi="Calibri" w:cs="Times New Roman"/>
                <w:color w:val="000000"/>
                <w:sz w:val="20"/>
                <w:szCs w:val="20"/>
              </w:rPr>
              <w:t>i</w:t>
            </w:r>
            <w:proofErr w:type="spellEnd"/>
            <w:r w:rsidRPr="0077500A">
              <w:rPr>
                <w:rFonts w:ascii="Calibri" w:eastAsia="Times New Roman" w:hAnsi="Calibri" w:cs="Times New Roman"/>
                <w:color w:val="000000"/>
                <w:sz w:val="20"/>
                <w:szCs w:val="20"/>
              </w:rPr>
              <w:t>. Change requests and/or problem reports implemented in the current software version since the last Software Version Description was published.</w:t>
            </w:r>
          </w:p>
        </w:tc>
        <w:tc>
          <w:tcPr>
            <w:tcW w:w="2180" w:type="dxa"/>
            <w:tcBorders>
              <w:top w:val="nil"/>
              <w:left w:val="nil"/>
              <w:bottom w:val="single" w:sz="4" w:space="0" w:color="auto"/>
              <w:right w:val="single" w:sz="4" w:space="0" w:color="auto"/>
            </w:tcBorders>
            <w:shd w:val="clear" w:color="auto" w:fill="auto"/>
            <w:hideMark/>
          </w:tcPr>
          <w:p w14:paraId="543D6430"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w:t>
            </w:r>
            <w:r w:rsidRPr="0077500A">
              <w:rPr>
                <w:rFonts w:ascii="Calibri" w:eastAsia="Times New Roman" w:hAnsi="Calibri" w:cs="Times New Roman"/>
                <w:color w:val="000000"/>
                <w:sz w:val="20"/>
                <w:szCs w:val="20"/>
              </w:rPr>
              <w:br w:type="page"/>
              <w:t>document version</w:t>
            </w:r>
            <w:r w:rsidRPr="0077500A">
              <w:rPr>
                <w:rFonts w:ascii="Calibri" w:eastAsia="Times New Roman" w:hAnsi="Calibri" w:cs="Times New Roman"/>
                <w:color w:val="000000"/>
                <w:sz w:val="20"/>
                <w:szCs w:val="20"/>
              </w:rPr>
              <w:br w:type="page"/>
              <w:t>number of the</w:t>
            </w:r>
            <w:r w:rsidRPr="0077500A">
              <w:rPr>
                <w:rFonts w:ascii="Calibri" w:eastAsia="Times New Roman" w:hAnsi="Calibri" w:cs="Times New Roman"/>
                <w:color w:val="000000"/>
                <w:sz w:val="20"/>
                <w:szCs w:val="20"/>
              </w:rPr>
              <w:br w:type="page"/>
              <w:t>executable software,</w:t>
            </w:r>
            <w:r w:rsidRPr="0077500A">
              <w:rPr>
                <w:rFonts w:ascii="Calibri" w:eastAsia="Times New Roman" w:hAnsi="Calibri" w:cs="Times New Roman"/>
                <w:color w:val="000000"/>
                <w:sz w:val="20"/>
                <w:szCs w:val="20"/>
              </w:rPr>
              <w:br w:type="page"/>
              <w:t>data integrity checks for</w:t>
            </w:r>
            <w:r w:rsidRPr="0077500A">
              <w:rPr>
                <w:rFonts w:ascii="Calibri" w:eastAsia="Times New Roman" w:hAnsi="Calibri" w:cs="Times New Roman"/>
                <w:color w:val="000000"/>
                <w:sz w:val="20"/>
                <w:szCs w:val="20"/>
              </w:rPr>
              <w:br w:type="page"/>
              <w:t>the executable code,</w:t>
            </w:r>
            <w:r w:rsidRPr="0077500A">
              <w:rPr>
                <w:rFonts w:ascii="Calibri" w:eastAsia="Times New Roman" w:hAnsi="Calibri" w:cs="Times New Roman"/>
                <w:color w:val="000000"/>
                <w:sz w:val="20"/>
                <w:szCs w:val="20"/>
              </w:rPr>
              <w:br w:type="page"/>
              <w:t>open problem reports</w:t>
            </w:r>
            <w:r w:rsidRPr="0077500A">
              <w:rPr>
                <w:rFonts w:ascii="Calibri" w:eastAsia="Times New Roman" w:hAnsi="Calibri" w:cs="Times New Roman"/>
                <w:color w:val="000000"/>
                <w:sz w:val="20"/>
                <w:szCs w:val="20"/>
              </w:rPr>
              <w:br w:type="page"/>
              <w:t>with workarounds</w:t>
            </w:r>
          </w:p>
        </w:tc>
        <w:tc>
          <w:tcPr>
            <w:tcW w:w="1880" w:type="dxa"/>
            <w:tcBorders>
              <w:top w:val="nil"/>
              <w:left w:val="nil"/>
              <w:bottom w:val="single" w:sz="4" w:space="0" w:color="auto"/>
              <w:right w:val="single" w:sz="4" w:space="0" w:color="auto"/>
            </w:tcBorders>
            <w:shd w:val="clear" w:color="auto" w:fill="auto"/>
            <w:vAlign w:val="center"/>
            <w:hideMark/>
          </w:tcPr>
          <w:p w14:paraId="5239571C"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This information will be provided in the VDD</w:t>
            </w:r>
          </w:p>
        </w:tc>
      </w:tr>
      <w:tr w:rsidR="00C86AE1" w:rsidRPr="0077500A" w14:paraId="7CE43557" w14:textId="77777777" w:rsidTr="00675C83">
        <w:trPr>
          <w:trHeight w:val="2805"/>
        </w:trPr>
        <w:tc>
          <w:tcPr>
            <w:tcW w:w="1560" w:type="dxa"/>
            <w:tcBorders>
              <w:top w:val="nil"/>
              <w:left w:val="single" w:sz="4" w:space="0" w:color="auto"/>
              <w:bottom w:val="single" w:sz="4" w:space="0" w:color="auto"/>
              <w:right w:val="single" w:sz="4" w:space="0" w:color="auto"/>
            </w:tcBorders>
            <w:shd w:val="clear" w:color="auto" w:fill="auto"/>
            <w:hideMark/>
          </w:tcPr>
          <w:p w14:paraId="4535B08A"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SWE-120</w:t>
            </w:r>
          </w:p>
        </w:tc>
        <w:tc>
          <w:tcPr>
            <w:tcW w:w="3700" w:type="dxa"/>
            <w:tcBorders>
              <w:top w:val="nil"/>
              <w:left w:val="nil"/>
              <w:bottom w:val="single" w:sz="4" w:space="0" w:color="auto"/>
              <w:right w:val="single" w:sz="4" w:space="0" w:color="auto"/>
            </w:tcBorders>
            <w:shd w:val="clear" w:color="auto" w:fill="auto"/>
            <w:hideMark/>
          </w:tcPr>
          <w:p w14:paraId="37C269E3"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For those cases in which a Center or project desires a general exclusion from requirement(s) in this NPR or desires to generically apply specific alternate requirements that do not meet or exceed the requirements of this NPR, the requester shall submit a waiver for those exclusions or alternate requirements for approval by the NASA Headquarters’ Chief Engineer with appropriate justification. [SWE-120]</w:t>
            </w:r>
          </w:p>
        </w:tc>
        <w:tc>
          <w:tcPr>
            <w:tcW w:w="2180" w:type="dxa"/>
            <w:tcBorders>
              <w:top w:val="nil"/>
              <w:left w:val="nil"/>
              <w:bottom w:val="single" w:sz="4" w:space="0" w:color="auto"/>
              <w:right w:val="single" w:sz="4" w:space="0" w:color="auto"/>
            </w:tcBorders>
            <w:shd w:val="clear" w:color="auto" w:fill="auto"/>
            <w:hideMark/>
          </w:tcPr>
          <w:p w14:paraId="3864F571"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meet requirement as written</w:t>
            </w:r>
          </w:p>
        </w:tc>
        <w:tc>
          <w:tcPr>
            <w:tcW w:w="1880" w:type="dxa"/>
            <w:tcBorders>
              <w:top w:val="nil"/>
              <w:left w:val="nil"/>
              <w:bottom w:val="single" w:sz="4" w:space="0" w:color="auto"/>
              <w:right w:val="single" w:sz="4" w:space="0" w:color="auto"/>
            </w:tcBorders>
            <w:shd w:val="clear" w:color="auto" w:fill="auto"/>
            <w:vAlign w:val="center"/>
            <w:hideMark/>
          </w:tcPr>
          <w:p w14:paraId="1428D0F0"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Waivers are not anticipated for this Experiment.</w:t>
            </w:r>
          </w:p>
        </w:tc>
      </w:tr>
      <w:tr w:rsidR="00C86AE1" w:rsidRPr="0077500A" w14:paraId="1036DE50" w14:textId="77777777" w:rsidTr="00675C83">
        <w:trPr>
          <w:trHeight w:val="1530"/>
        </w:trPr>
        <w:tc>
          <w:tcPr>
            <w:tcW w:w="1560" w:type="dxa"/>
            <w:tcBorders>
              <w:top w:val="nil"/>
              <w:left w:val="single" w:sz="4" w:space="0" w:color="auto"/>
              <w:bottom w:val="single" w:sz="4" w:space="0" w:color="auto"/>
              <w:right w:val="single" w:sz="4" w:space="0" w:color="auto"/>
            </w:tcBorders>
            <w:shd w:val="clear" w:color="auto" w:fill="auto"/>
            <w:hideMark/>
          </w:tcPr>
          <w:p w14:paraId="59DF469C"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SWE-121</w:t>
            </w:r>
          </w:p>
        </w:tc>
        <w:tc>
          <w:tcPr>
            <w:tcW w:w="3700" w:type="dxa"/>
            <w:tcBorders>
              <w:top w:val="nil"/>
              <w:left w:val="nil"/>
              <w:bottom w:val="single" w:sz="4" w:space="0" w:color="auto"/>
              <w:right w:val="single" w:sz="4" w:space="0" w:color="auto"/>
            </w:tcBorders>
            <w:shd w:val="clear" w:color="auto" w:fill="auto"/>
            <w:hideMark/>
          </w:tcPr>
          <w:p w14:paraId="65A4C030"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Where approved, the requesting Center or project shall document the approved alternate requirement in the procedure controlling the development, acquisition, and/or deployment of the affected software. [SWE-121]</w:t>
            </w:r>
          </w:p>
        </w:tc>
        <w:tc>
          <w:tcPr>
            <w:tcW w:w="2180" w:type="dxa"/>
            <w:tcBorders>
              <w:top w:val="nil"/>
              <w:left w:val="nil"/>
              <w:bottom w:val="single" w:sz="4" w:space="0" w:color="auto"/>
              <w:right w:val="single" w:sz="4" w:space="0" w:color="auto"/>
            </w:tcBorders>
            <w:shd w:val="clear" w:color="auto" w:fill="auto"/>
            <w:hideMark/>
          </w:tcPr>
          <w:p w14:paraId="7C6DD264"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meet requirement as written</w:t>
            </w:r>
          </w:p>
        </w:tc>
        <w:tc>
          <w:tcPr>
            <w:tcW w:w="1880" w:type="dxa"/>
            <w:tcBorders>
              <w:top w:val="nil"/>
              <w:left w:val="nil"/>
              <w:bottom w:val="single" w:sz="4" w:space="0" w:color="auto"/>
              <w:right w:val="single" w:sz="4" w:space="0" w:color="auto"/>
            </w:tcBorders>
            <w:shd w:val="clear" w:color="auto" w:fill="auto"/>
            <w:vAlign w:val="center"/>
            <w:hideMark/>
          </w:tcPr>
          <w:p w14:paraId="1C2D482E"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Alternate requirements are not anticipated for this Experiment.</w:t>
            </w:r>
          </w:p>
        </w:tc>
      </w:tr>
      <w:tr w:rsidR="00C86AE1" w:rsidRPr="0077500A" w14:paraId="1669F193" w14:textId="77777777" w:rsidTr="00675C83">
        <w:trPr>
          <w:trHeight w:val="1530"/>
        </w:trPr>
        <w:tc>
          <w:tcPr>
            <w:tcW w:w="1560" w:type="dxa"/>
            <w:tcBorders>
              <w:top w:val="nil"/>
              <w:left w:val="single" w:sz="4" w:space="0" w:color="auto"/>
              <w:bottom w:val="single" w:sz="4" w:space="0" w:color="auto"/>
              <w:right w:val="single" w:sz="4" w:space="0" w:color="auto"/>
            </w:tcBorders>
            <w:shd w:val="clear" w:color="auto" w:fill="auto"/>
            <w:hideMark/>
          </w:tcPr>
          <w:p w14:paraId="23FB4F1F"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SWE-125</w:t>
            </w:r>
          </w:p>
        </w:tc>
        <w:tc>
          <w:tcPr>
            <w:tcW w:w="3700" w:type="dxa"/>
            <w:tcBorders>
              <w:top w:val="nil"/>
              <w:left w:val="nil"/>
              <w:bottom w:val="single" w:sz="4" w:space="0" w:color="auto"/>
              <w:right w:val="single" w:sz="4" w:space="0" w:color="auto"/>
            </w:tcBorders>
            <w:shd w:val="clear" w:color="auto" w:fill="auto"/>
            <w:hideMark/>
          </w:tcPr>
          <w:p w14:paraId="7B172A9B"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Each project with software components shall maintain a compliance matrix against requirements in this NPR, including those delegated to other parties or accomplished by contract vehicles. [SWE-125]</w:t>
            </w:r>
          </w:p>
        </w:tc>
        <w:tc>
          <w:tcPr>
            <w:tcW w:w="2180" w:type="dxa"/>
            <w:tcBorders>
              <w:top w:val="nil"/>
              <w:left w:val="nil"/>
              <w:bottom w:val="single" w:sz="4" w:space="0" w:color="auto"/>
              <w:right w:val="single" w:sz="4" w:space="0" w:color="auto"/>
            </w:tcBorders>
            <w:shd w:val="clear" w:color="auto" w:fill="auto"/>
            <w:hideMark/>
          </w:tcPr>
          <w:p w14:paraId="42CA6E0D"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meet requirement as written C</w:t>
            </w:r>
          </w:p>
        </w:tc>
        <w:tc>
          <w:tcPr>
            <w:tcW w:w="1880" w:type="dxa"/>
            <w:tcBorders>
              <w:top w:val="nil"/>
              <w:left w:val="nil"/>
              <w:bottom w:val="single" w:sz="4" w:space="0" w:color="auto"/>
              <w:right w:val="single" w:sz="4" w:space="0" w:color="auto"/>
            </w:tcBorders>
            <w:shd w:val="clear" w:color="auto" w:fill="auto"/>
            <w:vAlign w:val="center"/>
            <w:hideMark/>
          </w:tcPr>
          <w:p w14:paraId="6AECB85E"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Compliance matrix will be submitted at Experiment Readiness Review.</w:t>
            </w:r>
          </w:p>
        </w:tc>
      </w:tr>
      <w:tr w:rsidR="00C86AE1" w:rsidRPr="0077500A" w14:paraId="569F75D2" w14:textId="77777777" w:rsidTr="00675C83">
        <w:trPr>
          <w:trHeight w:val="1020"/>
        </w:trPr>
        <w:tc>
          <w:tcPr>
            <w:tcW w:w="1560" w:type="dxa"/>
            <w:tcBorders>
              <w:top w:val="nil"/>
              <w:left w:val="single" w:sz="4" w:space="0" w:color="auto"/>
              <w:bottom w:val="single" w:sz="4" w:space="0" w:color="auto"/>
              <w:right w:val="single" w:sz="4" w:space="0" w:color="auto"/>
            </w:tcBorders>
            <w:shd w:val="clear" w:color="auto" w:fill="auto"/>
            <w:hideMark/>
          </w:tcPr>
          <w:p w14:paraId="79655EF4"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lastRenderedPageBreak/>
              <w:t>SWE-132</w:t>
            </w:r>
          </w:p>
        </w:tc>
        <w:tc>
          <w:tcPr>
            <w:tcW w:w="3700" w:type="dxa"/>
            <w:tcBorders>
              <w:top w:val="nil"/>
              <w:left w:val="nil"/>
              <w:bottom w:val="single" w:sz="4" w:space="0" w:color="auto"/>
              <w:right w:val="single" w:sz="4" w:space="0" w:color="auto"/>
            </w:tcBorders>
            <w:shd w:val="clear" w:color="auto" w:fill="auto"/>
            <w:hideMark/>
          </w:tcPr>
          <w:p w14:paraId="40F8AC94"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project’s software assurance organization shall perform an independent classification assessment. [SWE-132]</w:t>
            </w:r>
          </w:p>
        </w:tc>
        <w:tc>
          <w:tcPr>
            <w:tcW w:w="2180" w:type="dxa"/>
            <w:tcBorders>
              <w:top w:val="nil"/>
              <w:left w:val="nil"/>
              <w:bottom w:val="single" w:sz="4" w:space="0" w:color="auto"/>
              <w:right w:val="single" w:sz="4" w:space="0" w:color="auto"/>
            </w:tcBorders>
            <w:shd w:val="clear" w:color="auto" w:fill="auto"/>
            <w:hideMark/>
          </w:tcPr>
          <w:p w14:paraId="1F018003"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meet requirement as written</w:t>
            </w:r>
          </w:p>
        </w:tc>
        <w:tc>
          <w:tcPr>
            <w:tcW w:w="1880" w:type="dxa"/>
            <w:tcBorders>
              <w:top w:val="nil"/>
              <w:left w:val="nil"/>
              <w:bottom w:val="single" w:sz="4" w:space="0" w:color="auto"/>
              <w:right w:val="single" w:sz="4" w:space="0" w:color="auto"/>
            </w:tcBorders>
            <w:shd w:val="clear" w:color="auto" w:fill="auto"/>
            <w:vAlign w:val="center"/>
            <w:hideMark/>
          </w:tcPr>
          <w:p w14:paraId="1798A931"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Will provide information as requested.</w:t>
            </w:r>
          </w:p>
        </w:tc>
      </w:tr>
      <w:tr w:rsidR="00C86AE1" w:rsidRPr="0077500A" w14:paraId="6A3C61CF" w14:textId="77777777" w:rsidTr="00675C83">
        <w:trPr>
          <w:trHeight w:val="1275"/>
        </w:trPr>
        <w:tc>
          <w:tcPr>
            <w:tcW w:w="1560" w:type="dxa"/>
            <w:tcBorders>
              <w:top w:val="nil"/>
              <w:left w:val="single" w:sz="4" w:space="0" w:color="auto"/>
              <w:bottom w:val="single" w:sz="4" w:space="0" w:color="auto"/>
              <w:right w:val="single" w:sz="4" w:space="0" w:color="auto"/>
            </w:tcBorders>
            <w:shd w:val="clear" w:color="auto" w:fill="auto"/>
            <w:hideMark/>
          </w:tcPr>
          <w:p w14:paraId="3E77DBE5"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SWE-133</w:t>
            </w:r>
          </w:p>
        </w:tc>
        <w:tc>
          <w:tcPr>
            <w:tcW w:w="3700" w:type="dxa"/>
            <w:tcBorders>
              <w:top w:val="nil"/>
              <w:left w:val="nil"/>
              <w:bottom w:val="single" w:sz="4" w:space="0" w:color="auto"/>
              <w:right w:val="single" w:sz="4" w:space="0" w:color="auto"/>
            </w:tcBorders>
            <w:shd w:val="clear" w:color="auto" w:fill="auto"/>
            <w:hideMark/>
          </w:tcPr>
          <w:p w14:paraId="173BBB88"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in conjunction with the Safety and Mission Assurance organization, shall determine the software safety criticality in accordance with NASA-STD-8739.8. [SWE-133]</w:t>
            </w:r>
          </w:p>
        </w:tc>
        <w:tc>
          <w:tcPr>
            <w:tcW w:w="2180" w:type="dxa"/>
            <w:tcBorders>
              <w:top w:val="nil"/>
              <w:left w:val="nil"/>
              <w:bottom w:val="single" w:sz="4" w:space="0" w:color="auto"/>
              <w:right w:val="single" w:sz="4" w:space="0" w:color="auto"/>
            </w:tcBorders>
            <w:shd w:val="clear" w:color="auto" w:fill="auto"/>
            <w:hideMark/>
          </w:tcPr>
          <w:p w14:paraId="699613FD"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meet requirement as written</w:t>
            </w:r>
          </w:p>
        </w:tc>
        <w:tc>
          <w:tcPr>
            <w:tcW w:w="1880" w:type="dxa"/>
            <w:tcBorders>
              <w:top w:val="nil"/>
              <w:left w:val="nil"/>
              <w:bottom w:val="single" w:sz="4" w:space="0" w:color="auto"/>
              <w:right w:val="single" w:sz="4" w:space="0" w:color="auto"/>
            </w:tcBorders>
            <w:shd w:val="clear" w:color="auto" w:fill="auto"/>
            <w:vAlign w:val="center"/>
            <w:hideMark/>
          </w:tcPr>
          <w:p w14:paraId="3D89CAF8"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Will provide information as requested.</w:t>
            </w:r>
          </w:p>
        </w:tc>
      </w:tr>
      <w:tr w:rsidR="00C86AE1" w:rsidRPr="0077500A" w14:paraId="7B9B7769" w14:textId="77777777" w:rsidTr="00675C83">
        <w:trPr>
          <w:trHeight w:val="1275"/>
        </w:trPr>
        <w:tc>
          <w:tcPr>
            <w:tcW w:w="1560" w:type="dxa"/>
            <w:tcBorders>
              <w:top w:val="nil"/>
              <w:left w:val="single" w:sz="4" w:space="0" w:color="auto"/>
              <w:bottom w:val="single" w:sz="4" w:space="0" w:color="auto"/>
              <w:right w:val="single" w:sz="4" w:space="0" w:color="auto"/>
            </w:tcBorders>
            <w:shd w:val="clear" w:color="auto" w:fill="auto"/>
            <w:hideMark/>
          </w:tcPr>
          <w:p w14:paraId="29813A9C"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SWE-139</w:t>
            </w:r>
          </w:p>
        </w:tc>
        <w:tc>
          <w:tcPr>
            <w:tcW w:w="3700" w:type="dxa"/>
            <w:tcBorders>
              <w:top w:val="nil"/>
              <w:left w:val="nil"/>
              <w:bottom w:val="single" w:sz="4" w:space="0" w:color="auto"/>
              <w:right w:val="single" w:sz="4" w:space="0" w:color="auto"/>
            </w:tcBorders>
            <w:shd w:val="clear" w:color="auto" w:fill="auto"/>
            <w:hideMark/>
          </w:tcPr>
          <w:p w14:paraId="5DB2488A"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Centers and projects shall fully comply with the “shall” statements in this NPR that are marked with an “X” in Appendix D consistent with their software classification. [SWE-139]</w:t>
            </w:r>
          </w:p>
        </w:tc>
        <w:tc>
          <w:tcPr>
            <w:tcW w:w="2180" w:type="dxa"/>
            <w:tcBorders>
              <w:top w:val="nil"/>
              <w:left w:val="nil"/>
              <w:bottom w:val="single" w:sz="4" w:space="0" w:color="auto"/>
              <w:right w:val="single" w:sz="4" w:space="0" w:color="auto"/>
            </w:tcBorders>
            <w:shd w:val="clear" w:color="auto" w:fill="auto"/>
            <w:hideMark/>
          </w:tcPr>
          <w:p w14:paraId="1B95B61E"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meet requirement as written</w:t>
            </w:r>
          </w:p>
        </w:tc>
        <w:tc>
          <w:tcPr>
            <w:tcW w:w="1880" w:type="dxa"/>
            <w:tcBorders>
              <w:top w:val="nil"/>
              <w:left w:val="nil"/>
              <w:bottom w:val="single" w:sz="4" w:space="0" w:color="auto"/>
              <w:right w:val="single" w:sz="4" w:space="0" w:color="auto"/>
            </w:tcBorders>
            <w:shd w:val="clear" w:color="auto" w:fill="auto"/>
            <w:vAlign w:val="center"/>
            <w:hideMark/>
          </w:tcPr>
          <w:p w14:paraId="59786A86"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Yes</w:t>
            </w:r>
          </w:p>
        </w:tc>
      </w:tr>
      <w:tr w:rsidR="00C86AE1" w:rsidRPr="0077500A" w14:paraId="3DA377EF" w14:textId="77777777" w:rsidTr="00675C83">
        <w:trPr>
          <w:trHeight w:val="1530"/>
        </w:trPr>
        <w:tc>
          <w:tcPr>
            <w:tcW w:w="1560" w:type="dxa"/>
            <w:tcBorders>
              <w:top w:val="nil"/>
              <w:left w:val="single" w:sz="4" w:space="0" w:color="auto"/>
              <w:bottom w:val="single" w:sz="4" w:space="0" w:color="auto"/>
              <w:right w:val="single" w:sz="4" w:space="0" w:color="auto"/>
            </w:tcBorders>
            <w:shd w:val="clear" w:color="auto" w:fill="auto"/>
            <w:hideMark/>
          </w:tcPr>
          <w:p w14:paraId="1640E418"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SWE-140</w:t>
            </w:r>
          </w:p>
        </w:tc>
        <w:tc>
          <w:tcPr>
            <w:tcW w:w="3700" w:type="dxa"/>
            <w:tcBorders>
              <w:top w:val="nil"/>
              <w:left w:val="nil"/>
              <w:bottom w:val="single" w:sz="4" w:space="0" w:color="auto"/>
              <w:right w:val="single" w:sz="4" w:space="0" w:color="auto"/>
            </w:tcBorders>
            <w:shd w:val="clear" w:color="auto" w:fill="auto"/>
            <w:hideMark/>
          </w:tcPr>
          <w:p w14:paraId="527B2464"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When the requirement and software class are marked with a “P (Center),” Centers and projects shall meet the requirement with an approved non-null subset of the “shall” statement (or approved alternate) for that specific requirement. [SWE 140]</w:t>
            </w:r>
          </w:p>
        </w:tc>
        <w:tc>
          <w:tcPr>
            <w:tcW w:w="2180" w:type="dxa"/>
            <w:tcBorders>
              <w:top w:val="nil"/>
              <w:left w:val="nil"/>
              <w:bottom w:val="single" w:sz="4" w:space="0" w:color="auto"/>
              <w:right w:val="single" w:sz="4" w:space="0" w:color="auto"/>
            </w:tcBorders>
            <w:shd w:val="clear" w:color="auto" w:fill="auto"/>
            <w:hideMark/>
          </w:tcPr>
          <w:p w14:paraId="592FE898"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meet requirement as written</w:t>
            </w:r>
          </w:p>
        </w:tc>
        <w:tc>
          <w:tcPr>
            <w:tcW w:w="1880" w:type="dxa"/>
            <w:tcBorders>
              <w:top w:val="nil"/>
              <w:left w:val="nil"/>
              <w:bottom w:val="single" w:sz="4" w:space="0" w:color="auto"/>
              <w:right w:val="single" w:sz="4" w:space="0" w:color="auto"/>
            </w:tcBorders>
            <w:shd w:val="clear" w:color="auto" w:fill="auto"/>
            <w:vAlign w:val="center"/>
            <w:hideMark/>
          </w:tcPr>
          <w:p w14:paraId="1DFAE803"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Yes</w:t>
            </w:r>
          </w:p>
        </w:tc>
      </w:tr>
    </w:tbl>
    <w:p w14:paraId="576B1E7D" w14:textId="77777777" w:rsidR="00C86AE1" w:rsidRDefault="00C86AE1" w:rsidP="00542BCE">
      <w:pPr>
        <w:pStyle w:val="ListParagraph"/>
      </w:pPr>
    </w:p>
    <w:p w14:paraId="5442D681" w14:textId="29C1074D" w:rsidR="00556730" w:rsidRDefault="00556730" w:rsidP="00542BCE">
      <w:pPr>
        <w:pStyle w:val="ListParagraph"/>
        <w:jc w:val="both"/>
      </w:pPr>
    </w:p>
    <w:p w14:paraId="77855CA8" w14:textId="17ED353B" w:rsidR="00713E03" w:rsidRDefault="00713E03" w:rsidP="00713E03">
      <w:pPr>
        <w:pStyle w:val="Heading2"/>
      </w:pPr>
      <w:bookmarkStart w:id="146" w:name="_Toc472531416"/>
      <w:r>
        <w:t>Verification and Validation Approach</w:t>
      </w:r>
      <w:bookmarkEnd w:id="146"/>
    </w:p>
    <w:p w14:paraId="612307C0" w14:textId="77777777" w:rsidR="00713E03" w:rsidRDefault="00713E03" w:rsidP="00713E03"/>
    <w:p w14:paraId="021FE22B" w14:textId="4783245C" w:rsidR="00713E03" w:rsidRDefault="00713E03" w:rsidP="00713E03">
      <w:pPr>
        <w:pStyle w:val="Heading3"/>
      </w:pPr>
      <w:bookmarkStart w:id="147" w:name="_Toc472531417"/>
      <w:r>
        <w:t>Activity Description</w:t>
      </w:r>
      <w:bookmarkEnd w:id="147"/>
    </w:p>
    <w:p w14:paraId="378ECE4A" w14:textId="75E1B6C5" w:rsidR="00531621" w:rsidRDefault="00531621" w:rsidP="00713E03"/>
    <w:p w14:paraId="63D1777C" w14:textId="02425E21" w:rsidR="00531621" w:rsidRDefault="00531621" w:rsidP="00661E25">
      <w:pPr>
        <w:jc w:val="both"/>
      </w:pPr>
      <w:r>
        <w:t xml:space="preserve">This activity will verify </w:t>
      </w:r>
      <w:r w:rsidR="008A5C9F">
        <w:t xml:space="preserve">in-ground </w:t>
      </w:r>
      <w:r>
        <w:t>the individual performance of the predictive and adaptive mechanisms</w:t>
      </w:r>
      <w:r w:rsidR="00672AD6">
        <w:t xml:space="preserve"> </w:t>
      </w:r>
      <w:proofErr w:type="gramStart"/>
      <w:r w:rsidR="00672AD6">
        <w:t>in light of</w:t>
      </w:r>
      <w:proofErr w:type="gramEnd"/>
      <w:r w:rsidR="00672AD6">
        <w:t xml:space="preserve"> the requirements to improve and sustain robust communication under varying channel conditions.</w:t>
      </w:r>
      <w:r>
        <w:t xml:space="preserve"> </w:t>
      </w:r>
      <w:r w:rsidR="00672AD6">
        <w:t>B</w:t>
      </w:r>
      <w:r>
        <w:t xml:space="preserve">oth MATLAB and just FPGA </w:t>
      </w:r>
      <w:r w:rsidR="00672AD6">
        <w:t>code</w:t>
      </w:r>
      <w:r>
        <w:t xml:space="preserve"> </w:t>
      </w:r>
      <w:r w:rsidR="00672AD6">
        <w:t xml:space="preserve">will be verified to make sure </w:t>
      </w:r>
      <w:r>
        <w:t xml:space="preserve">that the proposed design was properly coded in MATLAB and that this MATLAB code was properly translated into FPGA </w:t>
      </w:r>
      <w:r w:rsidR="007C16A4">
        <w:t>code.</w:t>
      </w:r>
    </w:p>
    <w:p w14:paraId="1022F621" w14:textId="77777777" w:rsidR="00661E25" w:rsidRDefault="00672AD6" w:rsidP="00661E25">
      <w:pPr>
        <w:jc w:val="both"/>
      </w:pPr>
      <w:r>
        <w:t xml:space="preserve">After the integration phase the performance reports requested from both transmitter and receiver stations for the ground equipment will be tested to assure that the protocol works in the real system and that the information requested is delivered in the proper way. </w:t>
      </w:r>
      <w:r w:rsidR="008A5C9F">
        <w:t>The experimenters’ team expect to test the controls of turning on and off the protocol features, the telemetry response and the closed-loop functionality.</w:t>
      </w:r>
      <w:r w:rsidR="00661E25" w:rsidRPr="00661E25">
        <w:t xml:space="preserve"> </w:t>
      </w:r>
    </w:p>
    <w:p w14:paraId="0DE4F577" w14:textId="28490BDC" w:rsidR="00661E25" w:rsidRDefault="00661E25" w:rsidP="00661E25">
      <w:pPr>
        <w:jc w:val="both"/>
      </w:pPr>
      <w:r>
        <w:t>The Test Plan document, to be delivered by the end of task 3, will aid in the verification activities.</w:t>
      </w:r>
    </w:p>
    <w:p w14:paraId="1D133D2E" w14:textId="77777777" w:rsidR="00661E25" w:rsidRDefault="00672AD6" w:rsidP="00661E25">
      <w:pPr>
        <w:jc w:val="both"/>
      </w:pPr>
      <w:r>
        <w:t>This successful completion of this activity will result in the benchmark for the on-orbit experiment.</w:t>
      </w:r>
      <w:r w:rsidR="00661E25">
        <w:t xml:space="preserve"> After verification and validation of the software, the code will be delivered in a hard media to be defined by the </w:t>
      </w:r>
      <w:proofErr w:type="spellStart"/>
      <w:r w:rsidR="00661E25">
        <w:t>ScaN</w:t>
      </w:r>
      <w:proofErr w:type="spellEnd"/>
      <w:r w:rsidR="00661E25">
        <w:t xml:space="preserve"> Testbed project.</w:t>
      </w:r>
    </w:p>
    <w:p w14:paraId="280580A6" w14:textId="37CEA6CA" w:rsidR="0092689A" w:rsidRDefault="0092689A" w:rsidP="00661E25">
      <w:pPr>
        <w:jc w:val="both"/>
      </w:pPr>
      <w:r>
        <w:t>The final version to be flown should be used in the formal Verification and Validation testing on the Ground Integration Unit.</w:t>
      </w:r>
    </w:p>
    <w:p w14:paraId="7F951E74" w14:textId="1558AF6C" w:rsidR="00672AD6" w:rsidRDefault="00672AD6" w:rsidP="007C16A4">
      <w:pPr>
        <w:jc w:val="both"/>
      </w:pPr>
    </w:p>
    <w:p w14:paraId="0D16B551" w14:textId="3CFA1003" w:rsidR="00713E03" w:rsidRDefault="00713E03" w:rsidP="00713E03">
      <w:pPr>
        <w:pStyle w:val="Heading3"/>
      </w:pPr>
      <w:bookmarkStart w:id="148" w:name="_Toc472531418"/>
      <w:r>
        <w:t>V&amp;V System Configuration</w:t>
      </w:r>
      <w:bookmarkEnd w:id="148"/>
    </w:p>
    <w:p w14:paraId="5951F3A9" w14:textId="77777777" w:rsidR="00A633A5" w:rsidRPr="00A633A5" w:rsidRDefault="00A633A5" w:rsidP="00A633A5"/>
    <w:p w14:paraId="0552C0C9" w14:textId="2186AD79" w:rsidR="00BA624E" w:rsidRDefault="00BA624E" w:rsidP="00BA624E">
      <w:r>
        <w:t>The verification and validation activities</w:t>
      </w:r>
      <w:r w:rsidRPr="00BA624E">
        <w:t xml:space="preserve"> </w:t>
      </w:r>
      <w:r>
        <w:t>might be performed for the following radios:</w:t>
      </w:r>
    </w:p>
    <w:p w14:paraId="57270EB9" w14:textId="6D3DE223" w:rsidR="00BA624E" w:rsidRDefault="000865D7" w:rsidP="00BA624E">
      <w:pPr>
        <w:pStyle w:val="ListParagraph"/>
        <w:numPr>
          <w:ilvl w:val="0"/>
          <w:numId w:val="26"/>
        </w:numPr>
      </w:pPr>
      <w:r>
        <w:t>JPL SDR;</w:t>
      </w:r>
    </w:p>
    <w:p w14:paraId="1223AE30" w14:textId="439D9BB7" w:rsidR="00BA624E" w:rsidRDefault="00CA5FB4" w:rsidP="00BA624E">
      <w:pPr>
        <w:pStyle w:val="ListParagraph"/>
        <w:numPr>
          <w:ilvl w:val="0"/>
          <w:numId w:val="26"/>
        </w:numPr>
      </w:pPr>
      <w:r>
        <w:t>GRC</w:t>
      </w:r>
      <w:r w:rsidR="00BA624E">
        <w:t xml:space="preserve"> ground station</w:t>
      </w:r>
      <w:r w:rsidR="000865D7">
        <w:t xml:space="preserve"> SDR;</w:t>
      </w:r>
    </w:p>
    <w:p w14:paraId="053B5AAA" w14:textId="47A14334" w:rsidR="00BA624E" w:rsidRDefault="00BA624E" w:rsidP="00BA624E">
      <w:pPr>
        <w:pStyle w:val="ListParagraph"/>
        <w:numPr>
          <w:ilvl w:val="0"/>
          <w:numId w:val="26"/>
        </w:numPr>
      </w:pPr>
      <w:r>
        <w:t>White Sands ground station</w:t>
      </w:r>
      <w:r w:rsidR="000865D7">
        <w:t xml:space="preserve"> SDR;</w:t>
      </w:r>
    </w:p>
    <w:p w14:paraId="2B7F558D" w14:textId="388602E0" w:rsidR="00661E25" w:rsidRDefault="00713E03" w:rsidP="00675C83">
      <w:pPr>
        <w:pStyle w:val="Heading3"/>
        <w:jc w:val="both"/>
      </w:pPr>
      <w:bookmarkStart w:id="149" w:name="_Toc472531419"/>
      <w:r>
        <w:t xml:space="preserve">Resources Requested from </w:t>
      </w:r>
      <w:proofErr w:type="spellStart"/>
      <w:r>
        <w:t>ScaN</w:t>
      </w:r>
      <w:proofErr w:type="spellEnd"/>
      <w:r>
        <w:t xml:space="preserve"> Testbed</w:t>
      </w:r>
      <w:bookmarkEnd w:id="149"/>
    </w:p>
    <w:p w14:paraId="5C7C1EB2" w14:textId="77777777" w:rsidR="00661E25" w:rsidRPr="00661E25" w:rsidRDefault="00661E25" w:rsidP="00661E25">
      <w:pPr>
        <w:spacing w:after="0"/>
      </w:pPr>
    </w:p>
    <w:p w14:paraId="1836587D" w14:textId="641C1098" w:rsidR="00A633A5" w:rsidRDefault="00A633A5" w:rsidP="00661E25">
      <w:pPr>
        <w:spacing w:after="0"/>
        <w:jc w:val="both"/>
      </w:pPr>
      <w:proofErr w:type="gramStart"/>
      <w:r>
        <w:t>In order to</w:t>
      </w:r>
      <w:proofErr w:type="gramEnd"/>
      <w:r>
        <w:t xml:space="preserve"> perform the ground testing the experimenters’ team request access to the ground equipment including the SDR radios and channel emulators. Before the integration phase, if a channel emulator is to be made available, the experimenters’ team also request access to the channel emulator documentation </w:t>
      </w:r>
      <w:r w:rsidR="00661E25">
        <w:t>to aid in the parameter</w:t>
      </w:r>
      <w:r>
        <w:t xml:space="preserve"> specifications, which will be described in reports and </w:t>
      </w:r>
      <w:r w:rsidR="00661E25">
        <w:t>might be used as benchmark against performance of the on-orbit runs.</w:t>
      </w:r>
    </w:p>
    <w:p w14:paraId="3E6EAC2C" w14:textId="77777777" w:rsidR="00661E25" w:rsidRPr="00A633A5" w:rsidRDefault="00661E25" w:rsidP="00661E25">
      <w:pPr>
        <w:spacing w:after="0"/>
        <w:jc w:val="both"/>
      </w:pPr>
    </w:p>
    <w:p w14:paraId="1B47DC8F" w14:textId="3AE0FD4E" w:rsidR="00713E03" w:rsidRDefault="00713E03" w:rsidP="00713E03">
      <w:pPr>
        <w:pStyle w:val="Heading3"/>
      </w:pPr>
      <w:bookmarkStart w:id="150" w:name="_Toc472531420"/>
      <w:r>
        <w:t>Equipment/Personnel Location</w:t>
      </w:r>
      <w:bookmarkEnd w:id="150"/>
    </w:p>
    <w:p w14:paraId="50951481" w14:textId="77777777" w:rsidR="00661E25" w:rsidRPr="00661E25" w:rsidRDefault="00661E25" w:rsidP="00661E25"/>
    <w:p w14:paraId="28D7274B" w14:textId="044CE1B3" w:rsidR="00661E25" w:rsidRDefault="00661E25" w:rsidP="00661E25">
      <w:r>
        <w:t>For the software implementation in the FPGA access to NASA GRC will be requested.</w:t>
      </w:r>
    </w:p>
    <w:p w14:paraId="24B897E1" w14:textId="5CB11E13" w:rsidR="00661E25" w:rsidRDefault="00661E25" w:rsidP="00661E25">
      <w:r>
        <w:t xml:space="preserve">The experimenters’ team request technical support for integration and ground testing as well as in operating the ground stations in White Sands and </w:t>
      </w:r>
      <w:r w:rsidR="00CA5FB4">
        <w:t>GRC</w:t>
      </w:r>
      <w:r>
        <w:t xml:space="preserve"> ground facilities.</w:t>
      </w:r>
    </w:p>
    <w:p w14:paraId="76FE9C54" w14:textId="77777777" w:rsidR="00661E25" w:rsidRPr="00661E25" w:rsidRDefault="00661E25" w:rsidP="00661E25"/>
    <w:p w14:paraId="64625FD7" w14:textId="4BB429D5" w:rsidR="00713E03" w:rsidRDefault="00713E03" w:rsidP="00713E03">
      <w:pPr>
        <w:pStyle w:val="Heading3"/>
      </w:pPr>
      <w:bookmarkStart w:id="151" w:name="_Toc472531421"/>
      <w:r>
        <w:t>Schedule</w:t>
      </w:r>
      <w:bookmarkEnd w:id="151"/>
    </w:p>
    <w:p w14:paraId="21300ECA" w14:textId="77777777" w:rsidR="00713E03" w:rsidRDefault="00713E03" w:rsidP="00713E03"/>
    <w:p w14:paraId="58F3DDE3" w14:textId="104769C3" w:rsidR="00661E25" w:rsidRDefault="00661E25" w:rsidP="00AC3176">
      <w:pPr>
        <w:jc w:val="both"/>
      </w:pPr>
      <w:r>
        <w:t xml:space="preserve">Ground test will be coordinated with </w:t>
      </w:r>
      <w:proofErr w:type="spellStart"/>
      <w:r>
        <w:t>ScaN</w:t>
      </w:r>
      <w:proofErr w:type="spellEnd"/>
      <w:r>
        <w:t xml:space="preserve"> Testbed project team through the bi-weekly phone conference upon completion of the integration, for the test phase, and delivery of the readiness review for the on-orbit experiment run.</w:t>
      </w:r>
    </w:p>
    <w:p w14:paraId="59B5B109" w14:textId="554ABAAC" w:rsidR="00713E03" w:rsidRPr="00AC3176" w:rsidRDefault="00713E03" w:rsidP="00713E03">
      <w:pPr>
        <w:pStyle w:val="Heading3"/>
      </w:pPr>
      <w:bookmarkStart w:id="152" w:name="_Toc472531422"/>
      <w:r w:rsidRPr="00AC3176">
        <w:t>Software Plan Information</w:t>
      </w:r>
      <w:bookmarkEnd w:id="152"/>
    </w:p>
    <w:p w14:paraId="61856398" w14:textId="77777777" w:rsidR="00713E03" w:rsidRDefault="00713E03" w:rsidP="00713E03"/>
    <w:p w14:paraId="61B00BD0" w14:textId="77777777" w:rsidR="00AC3176" w:rsidRPr="00F325C5" w:rsidRDefault="00AC3176" w:rsidP="00AC3176">
      <w:pPr>
        <w:jc w:val="both"/>
      </w:pPr>
      <w:r>
        <w:t xml:space="preserve">The results of the verification and validation, including unit testing, will be shared through a formal document write-up distributed to the project team.  The results covered in this document will include a list of defects found during the testing along with evidence showing that the defects have been addressed by correcting the problem or developing a workaround.  In the first stage of verification (verification by experimenter with </w:t>
      </w:r>
      <w:proofErr w:type="spellStart"/>
      <w:r>
        <w:t>SCaN</w:t>
      </w:r>
      <w:proofErr w:type="spellEnd"/>
      <w:r>
        <w:t xml:space="preserve"> Testbed Project oversight) the experimenters will be responsible for documenting and addressing the defects during verification.  During the second stage (integrated system tests conducted by the </w:t>
      </w:r>
      <w:proofErr w:type="spellStart"/>
      <w:r>
        <w:t>SCaN</w:t>
      </w:r>
      <w:proofErr w:type="spellEnd"/>
      <w:r>
        <w:t xml:space="preserve"> Testbed Project team with oversight by the experimenter), the experimenters will be responsible for supporting the documentation and addressing the defects found.</w:t>
      </w:r>
    </w:p>
    <w:p w14:paraId="39C21C61" w14:textId="77777777" w:rsidR="00AC3176" w:rsidRDefault="00AC3176" w:rsidP="00AC3176">
      <w:pPr>
        <w:jc w:val="both"/>
      </w:pPr>
      <w:r>
        <w:lastRenderedPageBreak/>
        <w:t xml:space="preserve">Software will be delivered by uploads to a </w:t>
      </w:r>
      <w:proofErr w:type="spellStart"/>
      <w:r>
        <w:t>SCaN</w:t>
      </w:r>
      <w:proofErr w:type="spellEnd"/>
      <w:r>
        <w:t xml:space="preserve"> Testbed project website. Each delivery will include a delivery manifest identifying the files, which the </w:t>
      </w:r>
      <w:proofErr w:type="spellStart"/>
      <w:r>
        <w:t>SCaN</w:t>
      </w:r>
      <w:proofErr w:type="spellEnd"/>
      <w:r>
        <w:t xml:space="preserve"> Testbed project computer software configuration item (CSCI) they form a part of, and any non-standard build processes needed to create a loadable image.</w:t>
      </w:r>
    </w:p>
    <w:p w14:paraId="66C78BB4" w14:textId="0F842155" w:rsidR="00AC3176" w:rsidRDefault="00AC3176" w:rsidP="00AC3176">
      <w:pPr>
        <w:jc w:val="both"/>
      </w:pPr>
      <w:r>
        <w:t xml:space="preserve">Loadable images will be created by project staff using the standard build process using libraries and tools from the </w:t>
      </w:r>
      <w:proofErr w:type="spellStart"/>
      <w:r>
        <w:t>SCaN</w:t>
      </w:r>
      <w:proofErr w:type="spellEnd"/>
      <w:r>
        <w:t xml:space="preserve"> Testbed reference repository.</w:t>
      </w:r>
    </w:p>
    <w:p w14:paraId="107488C8" w14:textId="77777777" w:rsidR="00AC3176" w:rsidRDefault="00AC3176" w:rsidP="00713E03"/>
    <w:p w14:paraId="2EE84D60" w14:textId="7499888D" w:rsidR="00713E03" w:rsidRDefault="00713E03" w:rsidP="00713E03">
      <w:pPr>
        <w:pStyle w:val="Heading2"/>
      </w:pPr>
      <w:bookmarkStart w:id="153" w:name="_Toc472531423"/>
      <w:r>
        <w:t>On-orbit Operations Approach</w:t>
      </w:r>
      <w:bookmarkEnd w:id="153"/>
    </w:p>
    <w:p w14:paraId="2909B60B" w14:textId="77777777" w:rsidR="00713E03" w:rsidRDefault="00713E03" w:rsidP="00713E03"/>
    <w:p w14:paraId="41189125" w14:textId="411A4CF0" w:rsidR="00713E03" w:rsidRDefault="00713E03" w:rsidP="00713E03">
      <w:pPr>
        <w:pStyle w:val="Heading3"/>
      </w:pPr>
      <w:bookmarkStart w:id="154" w:name="_Toc472531424"/>
      <w:r>
        <w:t>Activity Description</w:t>
      </w:r>
      <w:bookmarkEnd w:id="154"/>
      <w:r>
        <w:t xml:space="preserve"> </w:t>
      </w:r>
    </w:p>
    <w:p w14:paraId="6DEE34C7" w14:textId="7FB506AE" w:rsidR="00085DCE" w:rsidRPr="00661E25" w:rsidRDefault="00661E25" w:rsidP="00085DCE">
      <w:pPr>
        <w:jc w:val="both"/>
      </w:pPr>
      <w:r>
        <w:t xml:space="preserve">The on-orbit activities represent the main part of the entire experiment, where performance data must be collected for performance evaluation through post-processing. The outcomes of the data analysis may originate </w:t>
      </w:r>
      <w:r w:rsidR="00085DCE">
        <w:t>changes in the algorithm code or in the FPGA code. If this happens the experimenters’ team will request another experiment run for validation.</w:t>
      </w:r>
    </w:p>
    <w:p w14:paraId="080BA089" w14:textId="77777777" w:rsidR="00713E03" w:rsidRDefault="00713E03" w:rsidP="00713E03"/>
    <w:p w14:paraId="5740C42C" w14:textId="6B33CAF9" w:rsidR="00713E03" w:rsidRDefault="00713E03" w:rsidP="00713E03">
      <w:pPr>
        <w:pStyle w:val="Heading3"/>
      </w:pPr>
      <w:bookmarkStart w:id="155" w:name="_Toc472531425"/>
      <w:r>
        <w:t>On-Orbit System Configuration</w:t>
      </w:r>
      <w:bookmarkEnd w:id="155"/>
    </w:p>
    <w:p w14:paraId="64109512" w14:textId="67696009" w:rsidR="00713E03" w:rsidRDefault="00085DCE" w:rsidP="00713E03">
      <w:r>
        <w:t xml:space="preserve">The on-orbit experiment consists of three scenarios, as described in the previous sections. </w:t>
      </w:r>
    </w:p>
    <w:p w14:paraId="10C4C294" w14:textId="48196D16" w:rsidR="00085DCE" w:rsidRPr="00687099" w:rsidRDefault="00085DCE" w:rsidP="0074491A">
      <w:pPr>
        <w:jc w:val="both"/>
      </w:pPr>
      <w:r w:rsidRPr="00687099">
        <w:t>On-orbit Experiment 1: The Expe</w:t>
      </w:r>
      <w:r w:rsidR="0074491A" w:rsidRPr="00687099">
        <w:t>riment 1 consist</w:t>
      </w:r>
      <w:r w:rsidR="00CB5330" w:rsidRPr="00687099">
        <w:t>s</w:t>
      </w:r>
      <w:r w:rsidR="0074491A" w:rsidRPr="00687099">
        <w:t xml:space="preserve"> of running the experiment for the scenario 1 </w:t>
      </w:r>
      <w:r w:rsidR="00CB5330" w:rsidRPr="00687099">
        <w:t xml:space="preserve">with closed-loop, </w:t>
      </w:r>
      <w:r w:rsidR="0074491A" w:rsidRPr="00687099">
        <w:t xml:space="preserve">by implementing the proposed protocol in the </w:t>
      </w:r>
      <w:r w:rsidR="00CA5FB4" w:rsidRPr="00687099">
        <w:t>GRC</w:t>
      </w:r>
      <w:r w:rsidR="00CB5330" w:rsidRPr="00687099">
        <w:t xml:space="preserve"> GS, which generates radio adaptation commands to be executed by the on-orbit </w:t>
      </w:r>
      <w:r w:rsidR="0074491A" w:rsidRPr="00687099">
        <w:t xml:space="preserve">JPL SDR </w:t>
      </w:r>
      <w:r w:rsidR="00CB5330" w:rsidRPr="00687099">
        <w:t>through</w:t>
      </w:r>
      <w:r w:rsidR="0074491A" w:rsidRPr="00687099">
        <w:t xml:space="preserve"> the S-band GN-LGA antenna.</w:t>
      </w:r>
      <w:r w:rsidR="00CB5330" w:rsidRPr="00687099">
        <w:t xml:space="preserve"> Adaptation is expected to take place on the return link only, which may also convey feedback information to the GS.</w:t>
      </w:r>
    </w:p>
    <w:p w14:paraId="311EE35C" w14:textId="68816D7D" w:rsidR="00085DCE" w:rsidRPr="00687099" w:rsidRDefault="00085DCE" w:rsidP="0074491A">
      <w:pPr>
        <w:jc w:val="both"/>
      </w:pPr>
      <w:r w:rsidRPr="00687099">
        <w:t xml:space="preserve">On-orbit Experiment 2: </w:t>
      </w:r>
      <w:r w:rsidR="00CB5330" w:rsidRPr="00687099">
        <w:t xml:space="preserve">The Experiment 1 consists of running the experiment for the scenario 1 with </w:t>
      </w:r>
      <w:r w:rsidR="007531F4" w:rsidRPr="00687099">
        <w:t>opened</w:t>
      </w:r>
      <w:r w:rsidR="00CB5330" w:rsidRPr="00687099">
        <w:t xml:space="preserve">-loop, by implementing the proposed protocol in the GRC GS, which generates radio adaptation commands to be executed by the on-orbit JPL SDR through the S-band GN-LGA antenna. Adaptation is expected to take place on the return link only, </w:t>
      </w:r>
      <w:r w:rsidR="007531F4" w:rsidRPr="00687099">
        <w:t>without</w:t>
      </w:r>
      <w:r w:rsidR="00CB5330" w:rsidRPr="00687099">
        <w:t xml:space="preserve"> feedback information to the GS.</w:t>
      </w:r>
    </w:p>
    <w:p w14:paraId="0905110C" w14:textId="0C34E484" w:rsidR="00085DCE" w:rsidRDefault="00085DCE" w:rsidP="0074491A">
      <w:pPr>
        <w:jc w:val="both"/>
      </w:pPr>
      <w:r w:rsidRPr="00687099">
        <w:t xml:space="preserve">On-orbit Experiment 3: The Experiment 3 consist of </w:t>
      </w:r>
      <w:r w:rsidR="0074491A" w:rsidRPr="00687099">
        <w:t xml:space="preserve">running the experiment for the scenario </w:t>
      </w:r>
      <w:r w:rsidR="007531F4" w:rsidRPr="00687099">
        <w:t>4</w:t>
      </w:r>
      <w:r w:rsidR="0074491A" w:rsidRPr="00687099">
        <w:t xml:space="preserve"> by implementing the proposed protocol in the White Sands </w:t>
      </w:r>
      <w:r w:rsidR="007531F4" w:rsidRPr="00687099">
        <w:t>and GRC ground stations. Communication through a GEO TDRS satellite might allow experimentation with the proposed algorithm under latency and signal attenuation due to rain fading at Ku-band.</w:t>
      </w:r>
    </w:p>
    <w:p w14:paraId="73A55B55" w14:textId="77777777" w:rsidR="00085DCE" w:rsidRDefault="00085DCE" w:rsidP="00713E03"/>
    <w:p w14:paraId="3CFEA0D4" w14:textId="125092AD" w:rsidR="00713E03" w:rsidRDefault="00713E03" w:rsidP="00713E03">
      <w:pPr>
        <w:pStyle w:val="Heading3"/>
      </w:pPr>
      <w:bookmarkStart w:id="156" w:name="_Toc472531426"/>
      <w:r>
        <w:t xml:space="preserve">Resources Requested from </w:t>
      </w:r>
      <w:proofErr w:type="spellStart"/>
      <w:r>
        <w:t>ScaN</w:t>
      </w:r>
      <w:proofErr w:type="spellEnd"/>
      <w:r>
        <w:t xml:space="preserve"> Testbed</w:t>
      </w:r>
      <w:bookmarkEnd w:id="156"/>
    </w:p>
    <w:p w14:paraId="01BB87AC" w14:textId="77777777" w:rsidR="00713E03" w:rsidRDefault="00713E03" w:rsidP="00713E03"/>
    <w:p w14:paraId="75CF5776" w14:textId="410CFAD6" w:rsidR="0074491A" w:rsidRDefault="005F3088" w:rsidP="003F53B3">
      <w:pPr>
        <w:jc w:val="both"/>
      </w:pPr>
      <w:r>
        <w:t xml:space="preserve">Link performance metrics: It will be requested the following expected values during the scheduled experiment contact times for the transmitters and receivers described in the three scenarios described </w:t>
      </w:r>
      <w:r w:rsidRPr="00687099">
        <w:t>above (</w:t>
      </w:r>
      <w:r w:rsidR="00CA5FB4" w:rsidRPr="00687099">
        <w:t>GRC</w:t>
      </w:r>
      <w:r w:rsidRPr="00687099">
        <w:t>-</w:t>
      </w:r>
      <w:proofErr w:type="spellStart"/>
      <w:r w:rsidRPr="00687099">
        <w:t>ScaN</w:t>
      </w:r>
      <w:proofErr w:type="spellEnd"/>
      <w:r w:rsidRPr="00687099">
        <w:t xml:space="preserve"> Testbed, </w:t>
      </w:r>
      <w:proofErr w:type="spellStart"/>
      <w:r w:rsidRPr="00687099">
        <w:t>ScaN</w:t>
      </w:r>
      <w:proofErr w:type="spellEnd"/>
      <w:r w:rsidRPr="00687099">
        <w:t xml:space="preserve"> Testbed-TDRS, TDRS-White Sands): relative SNR</w:t>
      </w:r>
      <w:r w:rsidR="00374762" w:rsidRPr="00687099">
        <w:t xml:space="preserve"> (or </w:t>
      </w:r>
      <w:proofErr w:type="spellStart"/>
      <w:r w:rsidR="00374762" w:rsidRPr="00687099">
        <w:t>Eb</w:t>
      </w:r>
      <w:proofErr w:type="spellEnd"/>
      <w:r w:rsidR="00374762" w:rsidRPr="00687099">
        <w:t>/No)</w:t>
      </w:r>
      <w:r w:rsidRPr="00687099">
        <w:t xml:space="preserve"> between transmitter and receiver, BER</w:t>
      </w:r>
      <w:r w:rsidR="00374762" w:rsidRPr="00687099">
        <w:t>, throughput and latency at the receiver, as well as transmitted power levels and bandwidth at the transmitter</w:t>
      </w:r>
      <w:r w:rsidRPr="00687099">
        <w:t>.</w:t>
      </w:r>
    </w:p>
    <w:p w14:paraId="6D1B9669" w14:textId="736BEB9A" w:rsidR="00702CCA" w:rsidRDefault="00702CCA" w:rsidP="003F53B3">
      <w:pPr>
        <w:jc w:val="both"/>
      </w:pPr>
      <w:r>
        <w:lastRenderedPageBreak/>
        <w:t xml:space="preserve">As described before, it is expected the delivery of the metrics recorded by the ground stations and the </w:t>
      </w:r>
      <w:proofErr w:type="spellStart"/>
      <w:r>
        <w:t>ScaN</w:t>
      </w:r>
      <w:proofErr w:type="spellEnd"/>
      <w:r>
        <w:t xml:space="preserve"> Testbed avionics for post-processing. Assistance will also be requested to access these files and interpret the information.</w:t>
      </w:r>
    </w:p>
    <w:p w14:paraId="0475442B" w14:textId="77777777" w:rsidR="00791BBA" w:rsidRDefault="00791BBA" w:rsidP="003F53B3">
      <w:pPr>
        <w:jc w:val="both"/>
      </w:pPr>
    </w:p>
    <w:p w14:paraId="21C4EAC8" w14:textId="3BA58DA3" w:rsidR="00791BBA" w:rsidRDefault="00791BBA" w:rsidP="003F53B3">
      <w:pPr>
        <w:jc w:val="both"/>
      </w:pPr>
      <w:r>
        <w:t>It is expected that ground stations and on-orbit stations will be available to support the implementation and experimentation of the proof-of-concept prototype system.</w:t>
      </w:r>
    </w:p>
    <w:p w14:paraId="3E44B8A8" w14:textId="0C52EB3D" w:rsidR="00713E03" w:rsidRDefault="00713E03" w:rsidP="00713E03">
      <w:pPr>
        <w:pStyle w:val="Heading3"/>
      </w:pPr>
      <w:bookmarkStart w:id="157" w:name="_Toc472531427"/>
      <w:r>
        <w:t>Equipment/Personnel Location</w:t>
      </w:r>
      <w:bookmarkEnd w:id="157"/>
    </w:p>
    <w:p w14:paraId="50489A43" w14:textId="77777777" w:rsidR="00713E03" w:rsidRDefault="00713E03" w:rsidP="00713E03"/>
    <w:p w14:paraId="0E3A5FBF" w14:textId="0B499869" w:rsidR="00702CCA" w:rsidRDefault="00702CCA" w:rsidP="003F53B3">
      <w:pPr>
        <w:jc w:val="both"/>
      </w:pPr>
      <w:r>
        <w:t>No additional equipment is requested for the on-orbit experiments.</w:t>
      </w:r>
      <w:r w:rsidR="003F53B3">
        <w:t xml:space="preserve"> </w:t>
      </w:r>
      <w:r w:rsidR="003F53B3" w:rsidRPr="007D3984">
        <w:t xml:space="preserve">The experimenters’ team request that the </w:t>
      </w:r>
      <w:proofErr w:type="spellStart"/>
      <w:r w:rsidR="003F53B3" w:rsidRPr="007D3984">
        <w:t>ScaN</w:t>
      </w:r>
      <w:proofErr w:type="spellEnd"/>
      <w:r w:rsidR="003F53B3" w:rsidRPr="007D3984">
        <w:t xml:space="preserve"> Testbed project guide the experiment runs following up with the responsible technical staff.</w:t>
      </w:r>
    </w:p>
    <w:p w14:paraId="6417300A" w14:textId="7CBC91F0" w:rsidR="00713E03" w:rsidRDefault="00713E03" w:rsidP="00713E03">
      <w:pPr>
        <w:pStyle w:val="Heading3"/>
      </w:pPr>
      <w:bookmarkStart w:id="158" w:name="_Toc472531428"/>
      <w:r>
        <w:t>Schedule</w:t>
      </w:r>
      <w:bookmarkEnd w:id="158"/>
    </w:p>
    <w:p w14:paraId="1D205729" w14:textId="508E7CB3" w:rsidR="00713E03" w:rsidRDefault="00D62D2A" w:rsidP="00D62D2A">
      <w:pPr>
        <w:jc w:val="both"/>
      </w:pPr>
      <w:r>
        <w:t xml:space="preserve">Several passes are desired to be available for the three experiment runs </w:t>
      </w:r>
      <w:proofErr w:type="gramStart"/>
      <w:r>
        <w:t>in order to</w:t>
      </w:r>
      <w:proofErr w:type="gramEnd"/>
      <w:r>
        <w:t xml:space="preserve"> allow a fair comparison under similar conditions of relative ISS position as well as antenna elevation angles and ionosphere conditions. The schedules will be coordinated with the </w:t>
      </w:r>
      <w:proofErr w:type="spellStart"/>
      <w:r>
        <w:t>ScaN</w:t>
      </w:r>
      <w:proofErr w:type="spellEnd"/>
      <w:r>
        <w:t xml:space="preserve"> Testbed project team</w:t>
      </w:r>
      <w:r w:rsidR="007F4209">
        <w:t xml:space="preserve"> and will be included in future updates of this Experiment Plan document.</w:t>
      </w:r>
    </w:p>
    <w:p w14:paraId="6937A06B" w14:textId="4D044873" w:rsidR="00713E03" w:rsidRDefault="00713E03" w:rsidP="00713E03">
      <w:pPr>
        <w:pStyle w:val="Heading3"/>
      </w:pPr>
      <w:bookmarkStart w:id="159" w:name="_Toc472531429"/>
      <w:r>
        <w:t>Software Plan Information</w:t>
      </w:r>
      <w:bookmarkEnd w:id="159"/>
    </w:p>
    <w:p w14:paraId="3CD185BC" w14:textId="77777777" w:rsidR="00713E03" w:rsidRDefault="00713E03" w:rsidP="00713E03"/>
    <w:p w14:paraId="660A2EAA" w14:textId="77777777" w:rsidR="00AC3176" w:rsidRDefault="00AC3176" w:rsidP="00AC3176">
      <w:pPr>
        <w:jc w:val="both"/>
      </w:pPr>
      <w:r>
        <w:t>A Software User Manual will be provided with the adaptive MAC application which contains the information below:</w:t>
      </w:r>
    </w:p>
    <w:p w14:paraId="2FAD210D" w14:textId="77777777" w:rsidR="00AC3176" w:rsidRDefault="00AC3176" w:rsidP="00AC3176">
      <w:pPr>
        <w:ind w:firstLine="720"/>
        <w:jc w:val="both"/>
      </w:pPr>
      <w:r>
        <w:t>a. A list of files included and what they do</w:t>
      </w:r>
    </w:p>
    <w:p w14:paraId="1FD9BBC7" w14:textId="77777777" w:rsidR="00AC3176" w:rsidRDefault="00AC3176" w:rsidP="00AC3176">
      <w:pPr>
        <w:ind w:firstLine="720"/>
        <w:jc w:val="both"/>
      </w:pPr>
      <w:r>
        <w:t>b. Installation instructions</w:t>
      </w:r>
    </w:p>
    <w:p w14:paraId="7F0582C7" w14:textId="77777777" w:rsidR="00AC3176" w:rsidRDefault="00AC3176" w:rsidP="00AC3176">
      <w:pPr>
        <w:ind w:firstLine="720"/>
        <w:jc w:val="both"/>
      </w:pPr>
      <w:r>
        <w:t>c. A list of any new command and parameter options</w:t>
      </w:r>
    </w:p>
    <w:p w14:paraId="1177030F" w14:textId="77777777" w:rsidR="00AC3176" w:rsidRDefault="00AC3176" w:rsidP="00AC3176">
      <w:pPr>
        <w:ind w:firstLine="720"/>
        <w:jc w:val="both"/>
      </w:pPr>
      <w:r>
        <w:t>d. A list of any new telemetry items and their significance</w:t>
      </w:r>
    </w:p>
    <w:p w14:paraId="1DBD062E" w14:textId="77777777" w:rsidR="00AC3176" w:rsidRDefault="00AC3176" w:rsidP="00AC3176">
      <w:pPr>
        <w:ind w:firstLine="720"/>
        <w:jc w:val="both"/>
      </w:pPr>
      <w:r>
        <w:t>e. How to operate the software. A description of its capabilities and options</w:t>
      </w:r>
    </w:p>
    <w:p w14:paraId="77A2E13C" w14:textId="77777777" w:rsidR="00AC3176" w:rsidRDefault="00AC3176" w:rsidP="00AC3176">
      <w:pPr>
        <w:ind w:firstLine="720"/>
        <w:jc w:val="both"/>
      </w:pPr>
      <w:r>
        <w:t>f. Contact information for software problems</w:t>
      </w:r>
    </w:p>
    <w:p w14:paraId="64427EDF" w14:textId="77777777" w:rsidR="00AC3176" w:rsidRDefault="00AC3176" w:rsidP="00713E03"/>
    <w:p w14:paraId="088F8C01" w14:textId="1DDA58FF" w:rsidR="00713E03" w:rsidRDefault="00713E03" w:rsidP="00713E03">
      <w:pPr>
        <w:pStyle w:val="Heading2"/>
      </w:pPr>
      <w:bookmarkStart w:id="160" w:name="_Toc472531430"/>
      <w:r>
        <w:t>Results Dissemination Phases</w:t>
      </w:r>
      <w:bookmarkEnd w:id="160"/>
    </w:p>
    <w:p w14:paraId="55A7B512" w14:textId="0E97743E" w:rsidR="00B3476B" w:rsidRDefault="007F4209" w:rsidP="007F4209">
      <w:pPr>
        <w:jc w:val="both"/>
      </w:pPr>
      <w:r>
        <w:t xml:space="preserve">A combination of conference papers, journals, posters, and presentations will be done after </w:t>
      </w:r>
      <w:r w:rsidR="00F579C6">
        <w:t>review by</w:t>
      </w:r>
      <w:r>
        <w:t xml:space="preserve"> NASA Headquarters through the Space Communications and Navigation Technology and Standards Division. </w:t>
      </w:r>
      <w:proofErr w:type="gramStart"/>
      <w:r>
        <w:t>Also</w:t>
      </w:r>
      <w:proofErr w:type="gramEnd"/>
      <w:r>
        <w:t xml:space="preserve"> these materials will be part of the final report.</w:t>
      </w:r>
    </w:p>
    <w:p w14:paraId="63532106" w14:textId="77777777" w:rsidR="00B3476B" w:rsidRDefault="00B3476B">
      <w:r>
        <w:br w:type="page"/>
      </w:r>
    </w:p>
    <w:p w14:paraId="79F8BEA8" w14:textId="1026E3B3" w:rsidR="00713E03" w:rsidRDefault="0026354E" w:rsidP="00B048D8">
      <w:pPr>
        <w:pStyle w:val="Heading1"/>
        <w:numPr>
          <w:ilvl w:val="0"/>
          <w:numId w:val="0"/>
        </w:numPr>
      </w:pPr>
      <w:bookmarkStart w:id="161" w:name="_Toc472531431"/>
      <w:r>
        <w:lastRenderedPageBreak/>
        <w:t xml:space="preserve">Appendix A </w:t>
      </w:r>
      <w:r>
        <w:tab/>
        <w:t>Acronyms and ab</w:t>
      </w:r>
      <w:r w:rsidR="00D31005">
        <w:t>b</w:t>
      </w:r>
      <w:r>
        <w:t>reviations</w:t>
      </w:r>
      <w:bookmarkEnd w:id="161"/>
    </w:p>
    <w:p w14:paraId="3CD64E19" w14:textId="77777777" w:rsidR="00B3476B" w:rsidRDefault="00B3476B" w:rsidP="00B3476B">
      <w:pPr>
        <w:pStyle w:val="Caption"/>
        <w:jc w:val="center"/>
      </w:pPr>
    </w:p>
    <w:p w14:paraId="1BC92EB8" w14:textId="31C8CD6C" w:rsidR="009717CB" w:rsidRDefault="009717CB" w:rsidP="00B3476B">
      <w:pPr>
        <w:pStyle w:val="Caption"/>
        <w:jc w:val="center"/>
      </w:pPr>
      <w:bookmarkStart w:id="162" w:name="_Toc472531457"/>
      <w:r>
        <w:t xml:space="preserve">Table </w:t>
      </w:r>
      <w:fldSimple w:instr=" SEQ Table \* ARABIC ">
        <w:r w:rsidR="00743B0B">
          <w:rPr>
            <w:noProof/>
          </w:rPr>
          <w:t>5</w:t>
        </w:r>
      </w:fldSimple>
      <w:r>
        <w:t xml:space="preserve"> Acronyms</w:t>
      </w:r>
      <w:bookmarkEnd w:id="162"/>
    </w:p>
    <w:tbl>
      <w:tblPr>
        <w:tblStyle w:val="TableGrid"/>
        <w:tblW w:w="0" w:type="auto"/>
        <w:tblLook w:val="04A0" w:firstRow="1" w:lastRow="0" w:firstColumn="1" w:lastColumn="0" w:noHBand="0" w:noVBand="1"/>
      </w:tblPr>
      <w:tblGrid>
        <w:gridCol w:w="4675"/>
        <w:gridCol w:w="4675"/>
      </w:tblGrid>
      <w:tr w:rsidR="00456569" w:rsidRPr="00471352" w14:paraId="31DD103C" w14:textId="77777777" w:rsidTr="007B5458">
        <w:tc>
          <w:tcPr>
            <w:tcW w:w="4675" w:type="dxa"/>
          </w:tcPr>
          <w:p w14:paraId="3D44BBDE" w14:textId="77777777" w:rsidR="00456569" w:rsidRPr="00471352" w:rsidRDefault="00456569" w:rsidP="007B5458">
            <w:pPr>
              <w:rPr>
                <w:b/>
              </w:rPr>
            </w:pPr>
            <w:r w:rsidRPr="00471352">
              <w:rPr>
                <w:b/>
              </w:rPr>
              <w:t>Acronym</w:t>
            </w:r>
          </w:p>
        </w:tc>
        <w:tc>
          <w:tcPr>
            <w:tcW w:w="4675" w:type="dxa"/>
          </w:tcPr>
          <w:p w14:paraId="10E810E6" w14:textId="77777777" w:rsidR="00456569" w:rsidRPr="00471352" w:rsidRDefault="00456569" w:rsidP="007B5458">
            <w:pPr>
              <w:rPr>
                <w:b/>
              </w:rPr>
            </w:pPr>
            <w:r w:rsidRPr="00471352">
              <w:rPr>
                <w:b/>
              </w:rPr>
              <w:t>Definition</w:t>
            </w:r>
          </w:p>
        </w:tc>
      </w:tr>
      <w:tr w:rsidR="00456569" w14:paraId="60910C23" w14:textId="77777777" w:rsidTr="007B5458">
        <w:tc>
          <w:tcPr>
            <w:tcW w:w="4675" w:type="dxa"/>
          </w:tcPr>
          <w:p w14:paraId="08C4AEFC" w14:textId="77777777" w:rsidR="00456569" w:rsidRPr="00334790" w:rsidRDefault="00456569" w:rsidP="007B5458">
            <w:r>
              <w:t xml:space="preserve"> </w:t>
            </w:r>
            <w:r w:rsidRPr="006B2621">
              <w:t>ACM</w:t>
            </w:r>
            <w:r>
              <w:t xml:space="preserve"> </w:t>
            </w:r>
          </w:p>
        </w:tc>
        <w:tc>
          <w:tcPr>
            <w:tcW w:w="4675" w:type="dxa"/>
          </w:tcPr>
          <w:p w14:paraId="7C799D36" w14:textId="77777777" w:rsidR="00456569" w:rsidRDefault="00456569" w:rsidP="007B5458">
            <w:r w:rsidRPr="006B2621">
              <w:t>Adaptive Coding and Modulation</w:t>
            </w:r>
          </w:p>
        </w:tc>
      </w:tr>
      <w:tr w:rsidR="00456569" w14:paraId="5FBCE1A1" w14:textId="77777777" w:rsidTr="007B5458">
        <w:tc>
          <w:tcPr>
            <w:tcW w:w="4675" w:type="dxa"/>
          </w:tcPr>
          <w:p w14:paraId="378B8DBB" w14:textId="77777777" w:rsidR="00456569" w:rsidRPr="00334790" w:rsidRDefault="00456569" w:rsidP="007B5458">
            <w:r>
              <w:t xml:space="preserve"> </w:t>
            </w:r>
            <w:r w:rsidRPr="006B2621">
              <w:t>APSK</w:t>
            </w:r>
            <w:r>
              <w:t xml:space="preserve"> </w:t>
            </w:r>
          </w:p>
        </w:tc>
        <w:tc>
          <w:tcPr>
            <w:tcW w:w="4675" w:type="dxa"/>
          </w:tcPr>
          <w:p w14:paraId="7FC911CD" w14:textId="77777777" w:rsidR="00456569" w:rsidRDefault="00456569" w:rsidP="007B5458">
            <w:r w:rsidRPr="006B2621">
              <w:t>Asynchronous phase-shift keying</w:t>
            </w:r>
          </w:p>
        </w:tc>
      </w:tr>
      <w:tr w:rsidR="00456569" w14:paraId="6E115EEB" w14:textId="77777777" w:rsidTr="007B5458">
        <w:tc>
          <w:tcPr>
            <w:tcW w:w="4675" w:type="dxa"/>
          </w:tcPr>
          <w:p w14:paraId="6C28B693" w14:textId="77777777" w:rsidR="00456569" w:rsidRPr="00334790" w:rsidRDefault="00456569" w:rsidP="007B5458">
            <w:r>
              <w:t xml:space="preserve"> </w:t>
            </w:r>
            <w:r w:rsidRPr="006B2621">
              <w:t>ARIMA</w:t>
            </w:r>
            <w:r>
              <w:t xml:space="preserve"> </w:t>
            </w:r>
            <w:r w:rsidRPr="006B2621">
              <w:t xml:space="preserve"> </w:t>
            </w:r>
          </w:p>
        </w:tc>
        <w:tc>
          <w:tcPr>
            <w:tcW w:w="4675" w:type="dxa"/>
          </w:tcPr>
          <w:p w14:paraId="70F1247A" w14:textId="77777777" w:rsidR="00456569" w:rsidRDefault="00456569" w:rsidP="007B5458">
            <w:r>
              <w:t>A</w:t>
            </w:r>
            <w:r w:rsidRPr="006B2621">
              <w:t>utoregressive integrated moving average</w:t>
            </w:r>
          </w:p>
        </w:tc>
      </w:tr>
      <w:tr w:rsidR="00456569" w14:paraId="6F120A77" w14:textId="77777777" w:rsidTr="007B5458">
        <w:tc>
          <w:tcPr>
            <w:tcW w:w="4675" w:type="dxa"/>
          </w:tcPr>
          <w:p w14:paraId="2B734E4A" w14:textId="77777777" w:rsidR="00456569" w:rsidRPr="00334790" w:rsidRDefault="00456569" w:rsidP="007B5458">
            <w:r>
              <w:t xml:space="preserve"> </w:t>
            </w:r>
            <w:r w:rsidRPr="006B2621">
              <w:t>ATM</w:t>
            </w:r>
            <w:r>
              <w:t xml:space="preserve"> </w:t>
            </w:r>
          </w:p>
        </w:tc>
        <w:tc>
          <w:tcPr>
            <w:tcW w:w="4675" w:type="dxa"/>
          </w:tcPr>
          <w:p w14:paraId="018F3C89" w14:textId="77777777" w:rsidR="00456569" w:rsidRDefault="00456569" w:rsidP="007B5458">
            <w:r w:rsidRPr="006B2621">
              <w:t>Asynchronous Transfer Mode</w:t>
            </w:r>
          </w:p>
        </w:tc>
      </w:tr>
      <w:tr w:rsidR="00456569" w14:paraId="13AC9C82" w14:textId="77777777" w:rsidTr="007B5458">
        <w:tc>
          <w:tcPr>
            <w:tcW w:w="4675" w:type="dxa"/>
          </w:tcPr>
          <w:p w14:paraId="22286800" w14:textId="77777777" w:rsidR="00456569" w:rsidRPr="00334790" w:rsidRDefault="00456569" w:rsidP="007B5458">
            <w:r>
              <w:t xml:space="preserve"> </w:t>
            </w:r>
            <w:r w:rsidRPr="006B2621">
              <w:t>BER</w:t>
            </w:r>
            <w:r>
              <w:t xml:space="preserve"> </w:t>
            </w:r>
          </w:p>
        </w:tc>
        <w:tc>
          <w:tcPr>
            <w:tcW w:w="4675" w:type="dxa"/>
          </w:tcPr>
          <w:p w14:paraId="032A9541" w14:textId="77777777" w:rsidR="00456569" w:rsidRDefault="00456569" w:rsidP="007B5458">
            <w:r w:rsidRPr="006B2621">
              <w:t>Bit error rate</w:t>
            </w:r>
          </w:p>
        </w:tc>
      </w:tr>
      <w:tr w:rsidR="00456569" w14:paraId="55851288" w14:textId="77777777" w:rsidTr="007B5458">
        <w:tc>
          <w:tcPr>
            <w:tcW w:w="4675" w:type="dxa"/>
          </w:tcPr>
          <w:p w14:paraId="5FFCDC0D" w14:textId="77777777" w:rsidR="00456569" w:rsidRPr="00334790" w:rsidRDefault="00456569" w:rsidP="007B5458">
            <w:r>
              <w:t xml:space="preserve"> </w:t>
            </w:r>
            <w:r w:rsidRPr="006B2621">
              <w:t>CCSDS</w:t>
            </w:r>
            <w:r>
              <w:t xml:space="preserve"> </w:t>
            </w:r>
          </w:p>
        </w:tc>
        <w:tc>
          <w:tcPr>
            <w:tcW w:w="4675" w:type="dxa"/>
          </w:tcPr>
          <w:p w14:paraId="0292D1BE" w14:textId="77777777" w:rsidR="00456569" w:rsidRDefault="00456569" w:rsidP="007B5458">
            <w:r w:rsidRPr="006B2621">
              <w:t>Consultative Committee for Space Data Systems</w:t>
            </w:r>
          </w:p>
        </w:tc>
      </w:tr>
      <w:tr w:rsidR="00456569" w14:paraId="52EC109D" w14:textId="77777777" w:rsidTr="007B5458">
        <w:tc>
          <w:tcPr>
            <w:tcW w:w="4675" w:type="dxa"/>
          </w:tcPr>
          <w:p w14:paraId="6D24C133" w14:textId="77777777" w:rsidR="00456569" w:rsidRPr="00334790" w:rsidRDefault="00456569" w:rsidP="007B5458">
            <w:r>
              <w:t xml:space="preserve"> </w:t>
            </w:r>
            <w:r w:rsidRPr="006B2621">
              <w:t>CDMA</w:t>
            </w:r>
            <w:r>
              <w:t xml:space="preserve"> </w:t>
            </w:r>
          </w:p>
        </w:tc>
        <w:tc>
          <w:tcPr>
            <w:tcW w:w="4675" w:type="dxa"/>
          </w:tcPr>
          <w:p w14:paraId="3614B18C" w14:textId="77777777" w:rsidR="00456569" w:rsidRDefault="00456569" w:rsidP="007B5458">
            <w:r w:rsidRPr="006B2621">
              <w:t>Code division multiple access</w:t>
            </w:r>
          </w:p>
        </w:tc>
      </w:tr>
      <w:tr w:rsidR="00456569" w14:paraId="29AF4DDE" w14:textId="77777777" w:rsidTr="007B5458">
        <w:tc>
          <w:tcPr>
            <w:tcW w:w="4675" w:type="dxa"/>
          </w:tcPr>
          <w:p w14:paraId="45463F2F" w14:textId="77777777" w:rsidR="00456569" w:rsidRPr="00334790" w:rsidRDefault="00456569" w:rsidP="007B5458">
            <w:r>
              <w:t xml:space="preserve"> </w:t>
            </w:r>
            <w:r w:rsidRPr="006B2621">
              <w:t>CDR</w:t>
            </w:r>
            <w:r>
              <w:t xml:space="preserve"> </w:t>
            </w:r>
          </w:p>
        </w:tc>
        <w:tc>
          <w:tcPr>
            <w:tcW w:w="4675" w:type="dxa"/>
          </w:tcPr>
          <w:p w14:paraId="32F2DA59" w14:textId="77777777" w:rsidR="00456569" w:rsidRDefault="00456569" w:rsidP="00D867B9">
            <w:r>
              <w:t>C</w:t>
            </w:r>
            <w:r w:rsidRPr="006B2621">
              <w:t>ritical design review</w:t>
            </w:r>
          </w:p>
        </w:tc>
      </w:tr>
      <w:tr w:rsidR="00456569" w14:paraId="27C79F83" w14:textId="77777777" w:rsidTr="007B5458">
        <w:tc>
          <w:tcPr>
            <w:tcW w:w="4675" w:type="dxa"/>
          </w:tcPr>
          <w:p w14:paraId="454B06B4" w14:textId="77777777" w:rsidR="00456569" w:rsidRPr="00334790" w:rsidRDefault="00456569" w:rsidP="007B5458">
            <w:r>
              <w:t xml:space="preserve"> </w:t>
            </w:r>
            <w:r w:rsidRPr="006B2621">
              <w:t>COTS</w:t>
            </w:r>
            <w:r>
              <w:t xml:space="preserve"> </w:t>
            </w:r>
          </w:p>
        </w:tc>
        <w:tc>
          <w:tcPr>
            <w:tcW w:w="4675" w:type="dxa"/>
          </w:tcPr>
          <w:p w14:paraId="6A4D050C" w14:textId="77777777" w:rsidR="00456569" w:rsidRDefault="00456569" w:rsidP="007B5458">
            <w:r>
              <w:t>C</w:t>
            </w:r>
            <w:r w:rsidRPr="006B2621">
              <w:t>ommercial-off-the-shelf</w:t>
            </w:r>
          </w:p>
        </w:tc>
      </w:tr>
      <w:tr w:rsidR="00456569" w14:paraId="039BF4B0" w14:textId="77777777" w:rsidTr="007B5458">
        <w:tc>
          <w:tcPr>
            <w:tcW w:w="4675" w:type="dxa"/>
          </w:tcPr>
          <w:p w14:paraId="303F2BA0" w14:textId="58B00D0A" w:rsidR="00456569" w:rsidRPr="00334790" w:rsidRDefault="00456569" w:rsidP="007B5458">
            <w:r w:rsidRPr="006B2621">
              <w:t xml:space="preserve"> CSMA/CA</w:t>
            </w:r>
            <w:r>
              <w:t xml:space="preserve"> </w:t>
            </w:r>
          </w:p>
        </w:tc>
        <w:tc>
          <w:tcPr>
            <w:tcW w:w="4675" w:type="dxa"/>
          </w:tcPr>
          <w:p w14:paraId="02795419" w14:textId="77777777" w:rsidR="00456569" w:rsidRDefault="00456569" w:rsidP="007B5458">
            <w:r>
              <w:t>C</w:t>
            </w:r>
            <w:r w:rsidRPr="006B2621">
              <w:t>arrier sense multiple access with collision avoidance</w:t>
            </w:r>
          </w:p>
        </w:tc>
      </w:tr>
      <w:tr w:rsidR="00456569" w14:paraId="5DB40BA5" w14:textId="77777777" w:rsidTr="007B5458">
        <w:tc>
          <w:tcPr>
            <w:tcW w:w="4675" w:type="dxa"/>
          </w:tcPr>
          <w:p w14:paraId="1106C0DC" w14:textId="77777777" w:rsidR="00456569" w:rsidRPr="00334790" w:rsidRDefault="00456569" w:rsidP="007B5458">
            <w:r w:rsidRPr="006B2621">
              <w:t xml:space="preserve"> </w:t>
            </w:r>
            <w:r>
              <w:t xml:space="preserve"> </w:t>
            </w:r>
            <w:r w:rsidRPr="006B2621">
              <w:t>CSMA/CD</w:t>
            </w:r>
            <w:r>
              <w:t xml:space="preserve"> </w:t>
            </w:r>
          </w:p>
        </w:tc>
        <w:tc>
          <w:tcPr>
            <w:tcW w:w="4675" w:type="dxa"/>
          </w:tcPr>
          <w:p w14:paraId="4B2175E1" w14:textId="77777777" w:rsidR="00456569" w:rsidRDefault="00456569" w:rsidP="007B5458">
            <w:r w:rsidRPr="006B2621">
              <w:t xml:space="preserve">Carrier Sense Multiple Access </w:t>
            </w:r>
            <w:proofErr w:type="gramStart"/>
            <w:r w:rsidRPr="006B2621">
              <w:t>With</w:t>
            </w:r>
            <w:proofErr w:type="gramEnd"/>
            <w:r w:rsidRPr="006B2621">
              <w:t xml:space="preserve"> Collision Detection</w:t>
            </w:r>
          </w:p>
        </w:tc>
      </w:tr>
      <w:tr w:rsidR="00456569" w14:paraId="5F4172AE" w14:textId="77777777" w:rsidTr="007B5458">
        <w:tc>
          <w:tcPr>
            <w:tcW w:w="4675" w:type="dxa"/>
          </w:tcPr>
          <w:p w14:paraId="5F2FA570" w14:textId="77777777" w:rsidR="00456569" w:rsidRPr="00334790" w:rsidRDefault="00456569" w:rsidP="007B5458">
            <w:r>
              <w:t xml:space="preserve"> </w:t>
            </w:r>
            <w:r w:rsidRPr="006B2621">
              <w:t>DBPSK</w:t>
            </w:r>
            <w:r>
              <w:t xml:space="preserve"> </w:t>
            </w:r>
          </w:p>
        </w:tc>
        <w:tc>
          <w:tcPr>
            <w:tcW w:w="4675" w:type="dxa"/>
          </w:tcPr>
          <w:p w14:paraId="41EA9420" w14:textId="77777777" w:rsidR="00456569" w:rsidRDefault="00456569" w:rsidP="007B5458">
            <w:r w:rsidRPr="006B2621">
              <w:t>Differential Binary phase-shift keying</w:t>
            </w:r>
          </w:p>
        </w:tc>
      </w:tr>
      <w:tr w:rsidR="00456569" w14:paraId="6398CBDD" w14:textId="77777777" w:rsidTr="007B5458">
        <w:tc>
          <w:tcPr>
            <w:tcW w:w="4675" w:type="dxa"/>
          </w:tcPr>
          <w:p w14:paraId="6CD95BFE" w14:textId="77777777" w:rsidR="00456569" w:rsidRPr="00334790" w:rsidRDefault="00456569" w:rsidP="00D867B9">
            <w:r>
              <w:t xml:space="preserve"> </w:t>
            </w:r>
            <w:r w:rsidRPr="006B2621">
              <w:t>ECI</w:t>
            </w:r>
            <w:r>
              <w:t xml:space="preserve"> </w:t>
            </w:r>
          </w:p>
        </w:tc>
        <w:tc>
          <w:tcPr>
            <w:tcW w:w="4675" w:type="dxa"/>
          </w:tcPr>
          <w:p w14:paraId="69AB16DB" w14:textId="77777777" w:rsidR="00456569" w:rsidRDefault="00456569" w:rsidP="007B5458">
            <w:r w:rsidRPr="006B2621">
              <w:t>Earth-Centered Inertial</w:t>
            </w:r>
          </w:p>
        </w:tc>
      </w:tr>
      <w:tr w:rsidR="00456569" w14:paraId="60B257F0" w14:textId="77777777" w:rsidTr="007B5458">
        <w:tc>
          <w:tcPr>
            <w:tcW w:w="4675" w:type="dxa"/>
          </w:tcPr>
          <w:p w14:paraId="77D1C43C" w14:textId="77777777" w:rsidR="00456569" w:rsidRPr="00334790" w:rsidRDefault="00456569" w:rsidP="007B5458">
            <w:r>
              <w:t xml:space="preserve"> </w:t>
            </w:r>
            <w:r w:rsidRPr="006B2621">
              <w:t>FDMA</w:t>
            </w:r>
            <w:r>
              <w:t xml:space="preserve"> </w:t>
            </w:r>
          </w:p>
        </w:tc>
        <w:tc>
          <w:tcPr>
            <w:tcW w:w="4675" w:type="dxa"/>
          </w:tcPr>
          <w:p w14:paraId="456221AA" w14:textId="77777777" w:rsidR="00456569" w:rsidRDefault="00456569" w:rsidP="007B5458">
            <w:r w:rsidRPr="006B2621">
              <w:t>Frequency division multiple access</w:t>
            </w:r>
          </w:p>
        </w:tc>
      </w:tr>
      <w:tr w:rsidR="00456569" w14:paraId="65F20A75" w14:textId="77777777" w:rsidTr="007B5458">
        <w:tc>
          <w:tcPr>
            <w:tcW w:w="4675" w:type="dxa"/>
          </w:tcPr>
          <w:p w14:paraId="34E48295" w14:textId="77777777" w:rsidR="00456569" w:rsidRPr="00334790" w:rsidRDefault="00456569" w:rsidP="007B5458">
            <w:r>
              <w:t xml:space="preserve"> </w:t>
            </w:r>
            <w:r w:rsidRPr="006B2621">
              <w:t>FEC</w:t>
            </w:r>
            <w:r>
              <w:t xml:space="preserve"> </w:t>
            </w:r>
          </w:p>
        </w:tc>
        <w:tc>
          <w:tcPr>
            <w:tcW w:w="4675" w:type="dxa"/>
          </w:tcPr>
          <w:p w14:paraId="3D72534A" w14:textId="77777777" w:rsidR="00456569" w:rsidRDefault="00456569" w:rsidP="007B5458">
            <w:r w:rsidRPr="006B2621">
              <w:t>Forward error correction</w:t>
            </w:r>
          </w:p>
        </w:tc>
      </w:tr>
      <w:tr w:rsidR="00456569" w14:paraId="6827C652" w14:textId="77777777" w:rsidTr="007B5458">
        <w:tc>
          <w:tcPr>
            <w:tcW w:w="4675" w:type="dxa"/>
          </w:tcPr>
          <w:p w14:paraId="11881CC6" w14:textId="77777777" w:rsidR="00456569" w:rsidRPr="00334790" w:rsidRDefault="00456569" w:rsidP="00D867B9">
            <w:r>
              <w:t xml:space="preserve"> </w:t>
            </w:r>
            <w:r w:rsidRPr="006B2621">
              <w:t>FPGA</w:t>
            </w:r>
            <w:r>
              <w:t xml:space="preserve"> </w:t>
            </w:r>
          </w:p>
        </w:tc>
        <w:tc>
          <w:tcPr>
            <w:tcW w:w="4675" w:type="dxa"/>
          </w:tcPr>
          <w:p w14:paraId="2DC48B7B" w14:textId="77777777" w:rsidR="00456569" w:rsidRDefault="00456569" w:rsidP="007B5458">
            <w:r w:rsidRPr="006B2621">
              <w:t>Field-programmable gate array</w:t>
            </w:r>
          </w:p>
        </w:tc>
      </w:tr>
      <w:tr w:rsidR="00456569" w14:paraId="7981CDF8" w14:textId="77777777" w:rsidTr="007B5458">
        <w:tc>
          <w:tcPr>
            <w:tcW w:w="4675" w:type="dxa"/>
          </w:tcPr>
          <w:p w14:paraId="58F0336B" w14:textId="77777777" w:rsidR="00456569" w:rsidRPr="00334790" w:rsidRDefault="00456569" w:rsidP="007B5458">
            <w:r>
              <w:t xml:space="preserve"> </w:t>
            </w:r>
            <w:r w:rsidRPr="006B2621">
              <w:t>GEO</w:t>
            </w:r>
            <w:r>
              <w:t xml:space="preserve"> </w:t>
            </w:r>
          </w:p>
        </w:tc>
        <w:tc>
          <w:tcPr>
            <w:tcW w:w="4675" w:type="dxa"/>
          </w:tcPr>
          <w:p w14:paraId="11F184D6" w14:textId="77777777" w:rsidR="00456569" w:rsidRDefault="00456569" w:rsidP="007B5458">
            <w:r w:rsidRPr="006B2621">
              <w:t>Geosynchronous orbit</w:t>
            </w:r>
          </w:p>
        </w:tc>
      </w:tr>
      <w:tr w:rsidR="00456569" w14:paraId="692741BB" w14:textId="77777777" w:rsidTr="007B5458">
        <w:tc>
          <w:tcPr>
            <w:tcW w:w="4675" w:type="dxa"/>
          </w:tcPr>
          <w:p w14:paraId="03C7A732" w14:textId="77777777" w:rsidR="00456569" w:rsidRPr="00334790" w:rsidRDefault="00456569" w:rsidP="00D867B9">
            <w:r w:rsidRPr="006B2621">
              <w:t>GN-LGA</w:t>
            </w:r>
            <w:r>
              <w:t xml:space="preserve"> </w:t>
            </w:r>
          </w:p>
        </w:tc>
        <w:tc>
          <w:tcPr>
            <w:tcW w:w="4675" w:type="dxa"/>
          </w:tcPr>
          <w:p w14:paraId="1D65E5A2" w14:textId="77777777" w:rsidR="00456569" w:rsidRDefault="00456569" w:rsidP="007B5458">
            <w:r w:rsidRPr="006B2621">
              <w:t>Ground network low gain antenna</w:t>
            </w:r>
          </w:p>
        </w:tc>
      </w:tr>
      <w:tr w:rsidR="00456569" w14:paraId="7E2860DD" w14:textId="77777777" w:rsidTr="007B5458">
        <w:tc>
          <w:tcPr>
            <w:tcW w:w="4675" w:type="dxa"/>
          </w:tcPr>
          <w:p w14:paraId="22118085" w14:textId="77777777" w:rsidR="00456569" w:rsidRPr="00334790" w:rsidRDefault="00456569" w:rsidP="007B5458">
            <w:r>
              <w:t xml:space="preserve"> </w:t>
            </w:r>
            <w:r w:rsidRPr="006B2621">
              <w:t>GOTS</w:t>
            </w:r>
            <w:r>
              <w:t xml:space="preserve"> </w:t>
            </w:r>
          </w:p>
        </w:tc>
        <w:tc>
          <w:tcPr>
            <w:tcW w:w="4675" w:type="dxa"/>
          </w:tcPr>
          <w:p w14:paraId="147C4323" w14:textId="77777777" w:rsidR="00456569" w:rsidRDefault="00456569" w:rsidP="007B5458">
            <w:r>
              <w:t>G</w:t>
            </w:r>
            <w:r w:rsidRPr="006B2621">
              <w:t>overnment-off-the-shelf</w:t>
            </w:r>
          </w:p>
        </w:tc>
      </w:tr>
      <w:tr w:rsidR="00456569" w14:paraId="77C0B172" w14:textId="77777777" w:rsidTr="007B5458">
        <w:tc>
          <w:tcPr>
            <w:tcW w:w="4675" w:type="dxa"/>
          </w:tcPr>
          <w:p w14:paraId="6E19059A" w14:textId="77777777" w:rsidR="00456569" w:rsidRPr="00334790" w:rsidRDefault="00456569" w:rsidP="00D867B9">
            <w:r>
              <w:t xml:space="preserve"> </w:t>
            </w:r>
            <w:r w:rsidRPr="006B2621">
              <w:t>GPP</w:t>
            </w:r>
            <w:r>
              <w:t xml:space="preserve"> </w:t>
            </w:r>
          </w:p>
        </w:tc>
        <w:tc>
          <w:tcPr>
            <w:tcW w:w="4675" w:type="dxa"/>
          </w:tcPr>
          <w:p w14:paraId="50F8E6F2" w14:textId="77777777" w:rsidR="00456569" w:rsidRDefault="00456569" w:rsidP="007B5458">
            <w:r w:rsidRPr="006B2621">
              <w:t>General purpose processor</w:t>
            </w:r>
          </w:p>
        </w:tc>
      </w:tr>
      <w:tr w:rsidR="00456569" w14:paraId="49DFED85" w14:textId="77777777" w:rsidTr="007B5458">
        <w:tc>
          <w:tcPr>
            <w:tcW w:w="4675" w:type="dxa"/>
          </w:tcPr>
          <w:p w14:paraId="366452F5" w14:textId="77777777" w:rsidR="00456569" w:rsidRDefault="00456569" w:rsidP="007B5458">
            <w:r>
              <w:t xml:space="preserve"> </w:t>
            </w:r>
            <w:r w:rsidRPr="00334790">
              <w:t>GRC</w:t>
            </w:r>
            <w:r>
              <w:t xml:space="preserve"> </w:t>
            </w:r>
          </w:p>
        </w:tc>
        <w:tc>
          <w:tcPr>
            <w:tcW w:w="4675" w:type="dxa"/>
          </w:tcPr>
          <w:p w14:paraId="41CF5440" w14:textId="77777777" w:rsidR="00456569" w:rsidRDefault="00456569" w:rsidP="007B5458">
            <w:r w:rsidRPr="00334790">
              <w:t>Glenn Research Center</w:t>
            </w:r>
          </w:p>
        </w:tc>
      </w:tr>
      <w:tr w:rsidR="00EE77C0" w14:paraId="60064B91" w14:textId="77777777" w:rsidTr="007B5458">
        <w:tc>
          <w:tcPr>
            <w:tcW w:w="4675" w:type="dxa"/>
          </w:tcPr>
          <w:p w14:paraId="453868B0" w14:textId="34B4E77A" w:rsidR="00EE77C0" w:rsidRDefault="00510593" w:rsidP="007B5458">
            <w:r>
              <w:t xml:space="preserve"> </w:t>
            </w:r>
            <w:r w:rsidR="00EE77C0">
              <w:t>GS</w:t>
            </w:r>
          </w:p>
        </w:tc>
        <w:tc>
          <w:tcPr>
            <w:tcW w:w="4675" w:type="dxa"/>
          </w:tcPr>
          <w:p w14:paraId="2014FBA2" w14:textId="172C0A79" w:rsidR="00EE77C0" w:rsidRDefault="00EE77C0" w:rsidP="007B5458">
            <w:r>
              <w:t>Ground station</w:t>
            </w:r>
          </w:p>
        </w:tc>
      </w:tr>
      <w:tr w:rsidR="00456569" w14:paraId="07E05893" w14:textId="77777777" w:rsidTr="007B5458">
        <w:tc>
          <w:tcPr>
            <w:tcW w:w="4675" w:type="dxa"/>
          </w:tcPr>
          <w:p w14:paraId="2EA7F217" w14:textId="77777777" w:rsidR="00456569" w:rsidRPr="00334790" w:rsidRDefault="00456569" w:rsidP="007B5458">
            <w:r>
              <w:t xml:space="preserve"> </w:t>
            </w:r>
            <w:r w:rsidRPr="006B2621">
              <w:t>HDL</w:t>
            </w:r>
            <w:r>
              <w:t xml:space="preserve"> </w:t>
            </w:r>
          </w:p>
        </w:tc>
        <w:tc>
          <w:tcPr>
            <w:tcW w:w="4675" w:type="dxa"/>
          </w:tcPr>
          <w:p w14:paraId="7BFF2FF9" w14:textId="77777777" w:rsidR="00456569" w:rsidRDefault="00456569" w:rsidP="007B5458">
            <w:r>
              <w:t>H</w:t>
            </w:r>
            <w:r w:rsidRPr="006B2621">
              <w:t>ardware description language</w:t>
            </w:r>
          </w:p>
        </w:tc>
      </w:tr>
      <w:tr w:rsidR="00456569" w14:paraId="61DE41C8" w14:textId="77777777" w:rsidTr="007B5458">
        <w:tc>
          <w:tcPr>
            <w:tcW w:w="4675" w:type="dxa"/>
          </w:tcPr>
          <w:p w14:paraId="44B2AF48" w14:textId="77777777" w:rsidR="00456569" w:rsidRPr="00334790" w:rsidRDefault="00456569" w:rsidP="007B5458">
            <w:r>
              <w:t xml:space="preserve"> </w:t>
            </w:r>
            <w:r w:rsidRPr="006B2621">
              <w:t>ISS</w:t>
            </w:r>
            <w:r>
              <w:t xml:space="preserve"> </w:t>
            </w:r>
          </w:p>
        </w:tc>
        <w:tc>
          <w:tcPr>
            <w:tcW w:w="4675" w:type="dxa"/>
          </w:tcPr>
          <w:p w14:paraId="15FB399F" w14:textId="77777777" w:rsidR="00456569" w:rsidRDefault="00456569" w:rsidP="007B5458">
            <w:r w:rsidRPr="006B2621">
              <w:t>International Space Station</w:t>
            </w:r>
          </w:p>
        </w:tc>
      </w:tr>
      <w:tr w:rsidR="00456569" w14:paraId="54EA3FCC" w14:textId="77777777" w:rsidTr="007B5458">
        <w:tc>
          <w:tcPr>
            <w:tcW w:w="4675" w:type="dxa"/>
          </w:tcPr>
          <w:p w14:paraId="268E7844" w14:textId="77777777" w:rsidR="00456569" w:rsidRPr="00334790" w:rsidRDefault="00456569" w:rsidP="00D867B9">
            <w:r>
              <w:t xml:space="preserve"> </w:t>
            </w:r>
            <w:r w:rsidRPr="006B2621">
              <w:t>ITAR</w:t>
            </w:r>
            <w:r>
              <w:t xml:space="preserve"> </w:t>
            </w:r>
          </w:p>
        </w:tc>
        <w:tc>
          <w:tcPr>
            <w:tcW w:w="4675" w:type="dxa"/>
          </w:tcPr>
          <w:p w14:paraId="42A87DAD" w14:textId="77777777" w:rsidR="00456569" w:rsidRDefault="00456569" w:rsidP="007B5458">
            <w:r w:rsidRPr="006B2621">
              <w:t>International Traffic in Arms Regulations</w:t>
            </w:r>
          </w:p>
        </w:tc>
      </w:tr>
      <w:tr w:rsidR="00456569" w14:paraId="472905A2" w14:textId="77777777" w:rsidTr="007B5458">
        <w:tc>
          <w:tcPr>
            <w:tcW w:w="4675" w:type="dxa"/>
          </w:tcPr>
          <w:p w14:paraId="399E48CE" w14:textId="77777777" w:rsidR="00456569" w:rsidRPr="00334790" w:rsidRDefault="00456569" w:rsidP="007B5458">
            <w:r>
              <w:t xml:space="preserve"> </w:t>
            </w:r>
            <w:r w:rsidRPr="006B2621">
              <w:t>IV&amp;V</w:t>
            </w:r>
            <w:r>
              <w:t xml:space="preserve"> </w:t>
            </w:r>
          </w:p>
        </w:tc>
        <w:tc>
          <w:tcPr>
            <w:tcW w:w="4675" w:type="dxa"/>
          </w:tcPr>
          <w:p w14:paraId="085BDC8F" w14:textId="77777777" w:rsidR="00456569" w:rsidRDefault="00456569" w:rsidP="007B5458">
            <w:r w:rsidRPr="006B2621">
              <w:t>Independent Verification and Validation</w:t>
            </w:r>
          </w:p>
        </w:tc>
      </w:tr>
      <w:tr w:rsidR="00456569" w14:paraId="224E11A5" w14:textId="77777777" w:rsidTr="007B5458">
        <w:tc>
          <w:tcPr>
            <w:tcW w:w="4675" w:type="dxa"/>
          </w:tcPr>
          <w:p w14:paraId="0BC9EDB9" w14:textId="77777777" w:rsidR="00456569" w:rsidRPr="00334790" w:rsidRDefault="00456569" w:rsidP="007B5458">
            <w:r>
              <w:t xml:space="preserve"> </w:t>
            </w:r>
            <w:r w:rsidRPr="006B2621">
              <w:t>JPL</w:t>
            </w:r>
            <w:r>
              <w:t xml:space="preserve"> </w:t>
            </w:r>
          </w:p>
        </w:tc>
        <w:tc>
          <w:tcPr>
            <w:tcW w:w="4675" w:type="dxa"/>
          </w:tcPr>
          <w:p w14:paraId="5CB18BD3" w14:textId="77777777" w:rsidR="00456569" w:rsidRDefault="00456569" w:rsidP="007B5458">
            <w:r w:rsidRPr="006B2621">
              <w:t>Jet Propulsion Laboratory</w:t>
            </w:r>
          </w:p>
        </w:tc>
      </w:tr>
      <w:tr w:rsidR="00456569" w14:paraId="4EF0D7D3" w14:textId="77777777" w:rsidTr="007B5458">
        <w:tc>
          <w:tcPr>
            <w:tcW w:w="4675" w:type="dxa"/>
          </w:tcPr>
          <w:p w14:paraId="2807A150" w14:textId="77777777" w:rsidR="00456569" w:rsidRPr="00334790" w:rsidRDefault="00456569" w:rsidP="007B5458">
            <w:r>
              <w:t xml:space="preserve"> </w:t>
            </w:r>
            <w:r w:rsidRPr="006B2621">
              <w:t>Ka-HGA</w:t>
            </w:r>
            <w:r>
              <w:t xml:space="preserve"> </w:t>
            </w:r>
          </w:p>
        </w:tc>
        <w:tc>
          <w:tcPr>
            <w:tcW w:w="4675" w:type="dxa"/>
          </w:tcPr>
          <w:p w14:paraId="47C440A5" w14:textId="77777777" w:rsidR="00456569" w:rsidRDefault="00456569" w:rsidP="007B5458">
            <w:r w:rsidRPr="006B2621">
              <w:t>Ka-band high gain antenna</w:t>
            </w:r>
          </w:p>
        </w:tc>
      </w:tr>
      <w:tr w:rsidR="00456569" w14:paraId="26468975" w14:textId="77777777" w:rsidTr="007B5458">
        <w:tc>
          <w:tcPr>
            <w:tcW w:w="4675" w:type="dxa"/>
          </w:tcPr>
          <w:p w14:paraId="0894AA59" w14:textId="77777777" w:rsidR="00456569" w:rsidRPr="00334790" w:rsidRDefault="00456569" w:rsidP="007B5458">
            <w:r>
              <w:t xml:space="preserve"> </w:t>
            </w:r>
            <w:r w:rsidRPr="006B2621">
              <w:t>LOS</w:t>
            </w:r>
            <w:r>
              <w:t xml:space="preserve"> </w:t>
            </w:r>
          </w:p>
        </w:tc>
        <w:tc>
          <w:tcPr>
            <w:tcW w:w="4675" w:type="dxa"/>
          </w:tcPr>
          <w:p w14:paraId="4A57D300" w14:textId="77777777" w:rsidR="00456569" w:rsidRDefault="00456569" w:rsidP="007B5458">
            <w:r w:rsidRPr="006B2621">
              <w:t>Line of sight</w:t>
            </w:r>
          </w:p>
        </w:tc>
      </w:tr>
      <w:tr w:rsidR="00456569" w14:paraId="6AB2BF1D" w14:textId="77777777" w:rsidTr="007B5458">
        <w:tc>
          <w:tcPr>
            <w:tcW w:w="4675" w:type="dxa"/>
          </w:tcPr>
          <w:p w14:paraId="7B141AE7" w14:textId="3868087C" w:rsidR="00456569" w:rsidRDefault="00456569" w:rsidP="007B5458">
            <w:r>
              <w:t xml:space="preserve"> </w:t>
            </w:r>
            <w:r w:rsidRPr="00334790">
              <w:t>MAC</w:t>
            </w:r>
            <w:r>
              <w:t xml:space="preserve"> </w:t>
            </w:r>
          </w:p>
        </w:tc>
        <w:tc>
          <w:tcPr>
            <w:tcW w:w="4675" w:type="dxa"/>
          </w:tcPr>
          <w:p w14:paraId="4D59021C" w14:textId="77777777" w:rsidR="00456569" w:rsidRDefault="00456569" w:rsidP="007B5458">
            <w:r w:rsidRPr="00334790">
              <w:t>Medium Access Protocol</w:t>
            </w:r>
          </w:p>
        </w:tc>
      </w:tr>
      <w:tr w:rsidR="00456569" w14:paraId="3F699F01" w14:textId="77777777" w:rsidTr="007B5458">
        <w:tc>
          <w:tcPr>
            <w:tcW w:w="4675" w:type="dxa"/>
          </w:tcPr>
          <w:p w14:paraId="665ABEA8" w14:textId="77777777" w:rsidR="00456569" w:rsidRPr="00334790" w:rsidRDefault="00456569" w:rsidP="007B5458">
            <w:r>
              <w:t xml:space="preserve"> </w:t>
            </w:r>
            <w:r w:rsidRPr="006B2621">
              <w:t>MOTS</w:t>
            </w:r>
            <w:r>
              <w:t xml:space="preserve"> </w:t>
            </w:r>
          </w:p>
        </w:tc>
        <w:tc>
          <w:tcPr>
            <w:tcW w:w="4675" w:type="dxa"/>
          </w:tcPr>
          <w:p w14:paraId="42512E4A" w14:textId="77777777" w:rsidR="00456569" w:rsidRDefault="00456569" w:rsidP="00D867B9">
            <w:r>
              <w:t>M</w:t>
            </w:r>
            <w:r w:rsidRPr="006B2621">
              <w:t>odified-off-the-shelf</w:t>
            </w:r>
          </w:p>
        </w:tc>
      </w:tr>
      <w:tr w:rsidR="00456569" w14:paraId="6044C054" w14:textId="77777777" w:rsidTr="007B5458">
        <w:tc>
          <w:tcPr>
            <w:tcW w:w="4675" w:type="dxa"/>
          </w:tcPr>
          <w:p w14:paraId="5205C633" w14:textId="433882A5" w:rsidR="00456569" w:rsidRDefault="00456569" w:rsidP="007B5458">
            <w:r>
              <w:t xml:space="preserve"> </w:t>
            </w:r>
            <w:r w:rsidRPr="00334790">
              <w:t>NASA</w:t>
            </w:r>
            <w:r>
              <w:t xml:space="preserve"> </w:t>
            </w:r>
          </w:p>
        </w:tc>
        <w:tc>
          <w:tcPr>
            <w:tcW w:w="4675" w:type="dxa"/>
          </w:tcPr>
          <w:p w14:paraId="42916E64" w14:textId="77777777" w:rsidR="00456569" w:rsidRDefault="00456569" w:rsidP="007B5458">
            <w:r w:rsidRPr="00334790">
              <w:t>National Aeronautics and Space Administration</w:t>
            </w:r>
          </w:p>
        </w:tc>
      </w:tr>
      <w:tr w:rsidR="00456569" w14:paraId="395E5067" w14:textId="77777777" w:rsidTr="007B5458">
        <w:tc>
          <w:tcPr>
            <w:tcW w:w="4675" w:type="dxa"/>
          </w:tcPr>
          <w:p w14:paraId="489333BA" w14:textId="77777777" w:rsidR="00456569" w:rsidRPr="00334790" w:rsidRDefault="00456569" w:rsidP="007B5458">
            <w:r>
              <w:t xml:space="preserve"> </w:t>
            </w:r>
            <w:r w:rsidRPr="006B2621">
              <w:t>NOAA</w:t>
            </w:r>
            <w:r>
              <w:t xml:space="preserve"> </w:t>
            </w:r>
            <w:r w:rsidRPr="006B2621">
              <w:t xml:space="preserve"> </w:t>
            </w:r>
          </w:p>
        </w:tc>
        <w:tc>
          <w:tcPr>
            <w:tcW w:w="4675" w:type="dxa"/>
          </w:tcPr>
          <w:p w14:paraId="52343EE9" w14:textId="77777777" w:rsidR="00456569" w:rsidRDefault="00456569" w:rsidP="007B5458">
            <w:r w:rsidRPr="006B2621">
              <w:t>National Oceanic and Atmospheric Administration</w:t>
            </w:r>
          </w:p>
        </w:tc>
      </w:tr>
      <w:tr w:rsidR="00456569" w14:paraId="57F6500A" w14:textId="77777777" w:rsidTr="007B5458">
        <w:tc>
          <w:tcPr>
            <w:tcW w:w="4675" w:type="dxa"/>
          </w:tcPr>
          <w:p w14:paraId="723F5E80" w14:textId="77777777" w:rsidR="00456569" w:rsidRPr="00334790" w:rsidRDefault="00456569" w:rsidP="007B5458">
            <w:r>
              <w:t xml:space="preserve"> </w:t>
            </w:r>
            <w:r w:rsidRPr="006B2621">
              <w:t>OE</w:t>
            </w:r>
            <w:r>
              <w:t xml:space="preserve"> </w:t>
            </w:r>
          </w:p>
        </w:tc>
        <w:tc>
          <w:tcPr>
            <w:tcW w:w="4675" w:type="dxa"/>
          </w:tcPr>
          <w:p w14:paraId="04194199" w14:textId="77777777" w:rsidR="00456569" w:rsidRDefault="00456569" w:rsidP="007B5458">
            <w:r>
              <w:t>O</w:t>
            </w:r>
            <w:r w:rsidRPr="006B2621">
              <w:t>perating environment</w:t>
            </w:r>
          </w:p>
        </w:tc>
      </w:tr>
      <w:tr w:rsidR="00456569" w14:paraId="60605A8E" w14:textId="77777777" w:rsidTr="007B5458">
        <w:tc>
          <w:tcPr>
            <w:tcW w:w="4675" w:type="dxa"/>
          </w:tcPr>
          <w:p w14:paraId="1F697816" w14:textId="77777777" w:rsidR="00456569" w:rsidRPr="00334790" w:rsidRDefault="00456569" w:rsidP="007B5458">
            <w:r>
              <w:t xml:space="preserve"> </w:t>
            </w:r>
            <w:r w:rsidRPr="006B2621">
              <w:t>PDR</w:t>
            </w:r>
            <w:r>
              <w:t xml:space="preserve"> </w:t>
            </w:r>
          </w:p>
        </w:tc>
        <w:tc>
          <w:tcPr>
            <w:tcW w:w="4675" w:type="dxa"/>
          </w:tcPr>
          <w:p w14:paraId="2C309F69" w14:textId="77777777" w:rsidR="00456569" w:rsidRDefault="00456569" w:rsidP="007B5458">
            <w:r>
              <w:t>P</w:t>
            </w:r>
            <w:r w:rsidRPr="006B2621">
              <w:t>reliminary design review</w:t>
            </w:r>
          </w:p>
        </w:tc>
      </w:tr>
      <w:tr w:rsidR="00456569" w14:paraId="6A8A6CED" w14:textId="77777777" w:rsidTr="007B5458">
        <w:tc>
          <w:tcPr>
            <w:tcW w:w="4675" w:type="dxa"/>
          </w:tcPr>
          <w:p w14:paraId="6B7EEA80" w14:textId="2DAEB27D" w:rsidR="00456569" w:rsidRDefault="00456569" w:rsidP="007B5458">
            <w:r>
              <w:t xml:space="preserve"> Penn State / PSU </w:t>
            </w:r>
          </w:p>
        </w:tc>
        <w:tc>
          <w:tcPr>
            <w:tcW w:w="4675" w:type="dxa"/>
          </w:tcPr>
          <w:p w14:paraId="7EF7266F" w14:textId="77777777" w:rsidR="00456569" w:rsidRDefault="00456569" w:rsidP="007B5458">
            <w:r w:rsidRPr="00334790">
              <w:t>The Pennsylvania State University</w:t>
            </w:r>
          </w:p>
        </w:tc>
      </w:tr>
      <w:tr w:rsidR="00456569" w14:paraId="76074664" w14:textId="77777777" w:rsidTr="007B5458">
        <w:tc>
          <w:tcPr>
            <w:tcW w:w="4675" w:type="dxa"/>
          </w:tcPr>
          <w:p w14:paraId="5B81C2FF" w14:textId="77777777" w:rsidR="00456569" w:rsidRPr="00334790" w:rsidRDefault="00456569" w:rsidP="00D867B9">
            <w:r>
              <w:t xml:space="preserve"> </w:t>
            </w:r>
            <w:r w:rsidRPr="006B2621">
              <w:t>QAM</w:t>
            </w:r>
            <w:r>
              <w:t xml:space="preserve"> </w:t>
            </w:r>
          </w:p>
        </w:tc>
        <w:tc>
          <w:tcPr>
            <w:tcW w:w="4675" w:type="dxa"/>
          </w:tcPr>
          <w:p w14:paraId="1C2296FE" w14:textId="77777777" w:rsidR="00456569" w:rsidRDefault="00456569" w:rsidP="007B5458">
            <w:r w:rsidRPr="006B2621">
              <w:t>Quadrature amplitude modulation</w:t>
            </w:r>
          </w:p>
        </w:tc>
      </w:tr>
      <w:tr w:rsidR="00456569" w14:paraId="4D6AF0EC" w14:textId="77777777" w:rsidTr="007B5458">
        <w:tc>
          <w:tcPr>
            <w:tcW w:w="4675" w:type="dxa"/>
          </w:tcPr>
          <w:p w14:paraId="10246C68" w14:textId="77777777" w:rsidR="00456569" w:rsidRPr="00334790" w:rsidRDefault="00456569" w:rsidP="007B5458">
            <w:r>
              <w:lastRenderedPageBreak/>
              <w:t xml:space="preserve"> </w:t>
            </w:r>
            <w:r w:rsidRPr="006B2621">
              <w:t>QPSK</w:t>
            </w:r>
            <w:r>
              <w:t xml:space="preserve"> </w:t>
            </w:r>
          </w:p>
        </w:tc>
        <w:tc>
          <w:tcPr>
            <w:tcW w:w="4675" w:type="dxa"/>
          </w:tcPr>
          <w:p w14:paraId="605F91D8" w14:textId="77777777" w:rsidR="00456569" w:rsidRDefault="00456569" w:rsidP="007B5458">
            <w:r w:rsidRPr="006B2621">
              <w:t>Quadrature phase-shift keying</w:t>
            </w:r>
          </w:p>
        </w:tc>
      </w:tr>
      <w:tr w:rsidR="00456569" w14:paraId="0FBAFD93" w14:textId="77777777" w:rsidTr="007B5458">
        <w:tc>
          <w:tcPr>
            <w:tcW w:w="4675" w:type="dxa"/>
          </w:tcPr>
          <w:p w14:paraId="1AA96554" w14:textId="77777777" w:rsidR="00456569" w:rsidRPr="00334790" w:rsidRDefault="00456569" w:rsidP="007B5458">
            <w:r>
              <w:t xml:space="preserve"> </w:t>
            </w:r>
            <w:r w:rsidRPr="006B2621">
              <w:t>RTEMS</w:t>
            </w:r>
            <w:r>
              <w:t xml:space="preserve"> </w:t>
            </w:r>
            <w:r w:rsidRPr="006B2621">
              <w:t xml:space="preserve"> </w:t>
            </w:r>
          </w:p>
        </w:tc>
        <w:tc>
          <w:tcPr>
            <w:tcW w:w="4675" w:type="dxa"/>
          </w:tcPr>
          <w:p w14:paraId="6FA107F4" w14:textId="77777777" w:rsidR="00456569" w:rsidRDefault="00456569" w:rsidP="007B5458">
            <w:r w:rsidRPr="006B2621">
              <w:t>Real-Time Executive for Multiprocessor Systems</w:t>
            </w:r>
          </w:p>
        </w:tc>
      </w:tr>
      <w:tr w:rsidR="00456569" w14:paraId="1F755ECB" w14:textId="77777777" w:rsidTr="007B5458">
        <w:tc>
          <w:tcPr>
            <w:tcW w:w="4675" w:type="dxa"/>
          </w:tcPr>
          <w:p w14:paraId="139EB377" w14:textId="77777777" w:rsidR="00456569" w:rsidRPr="00334790" w:rsidRDefault="00456569" w:rsidP="007B5458">
            <w:r>
              <w:t xml:space="preserve"> </w:t>
            </w:r>
            <w:r w:rsidRPr="006B2621">
              <w:t>RTOS</w:t>
            </w:r>
            <w:r>
              <w:t xml:space="preserve"> </w:t>
            </w:r>
          </w:p>
        </w:tc>
        <w:tc>
          <w:tcPr>
            <w:tcW w:w="4675" w:type="dxa"/>
          </w:tcPr>
          <w:p w14:paraId="4A57A583" w14:textId="77777777" w:rsidR="00456569" w:rsidRDefault="00456569" w:rsidP="007B5458">
            <w:r w:rsidRPr="006B2621">
              <w:t>Real-time operating system</w:t>
            </w:r>
          </w:p>
        </w:tc>
      </w:tr>
      <w:tr w:rsidR="00456569" w14:paraId="5E9744EB" w14:textId="77777777" w:rsidTr="007B5458">
        <w:tc>
          <w:tcPr>
            <w:tcW w:w="4675" w:type="dxa"/>
          </w:tcPr>
          <w:p w14:paraId="74C2612B" w14:textId="77777777" w:rsidR="00456569" w:rsidRPr="00334790" w:rsidRDefault="00456569" w:rsidP="007B5458">
            <w:r>
              <w:t xml:space="preserve"> </w:t>
            </w:r>
            <w:r w:rsidRPr="006B2621">
              <w:t>Rx</w:t>
            </w:r>
            <w:r>
              <w:t xml:space="preserve"> </w:t>
            </w:r>
          </w:p>
        </w:tc>
        <w:tc>
          <w:tcPr>
            <w:tcW w:w="4675" w:type="dxa"/>
          </w:tcPr>
          <w:p w14:paraId="60169D24" w14:textId="77777777" w:rsidR="00456569" w:rsidRDefault="00456569" w:rsidP="007B5458">
            <w:r w:rsidRPr="006B2621">
              <w:t>Receiver radio</w:t>
            </w:r>
          </w:p>
        </w:tc>
      </w:tr>
      <w:tr w:rsidR="00456569" w14:paraId="2615B328" w14:textId="77777777" w:rsidTr="007B5458">
        <w:tc>
          <w:tcPr>
            <w:tcW w:w="4675" w:type="dxa"/>
          </w:tcPr>
          <w:p w14:paraId="6C3BD937" w14:textId="5134B9C6" w:rsidR="00456569" w:rsidRDefault="00456569" w:rsidP="007B5458">
            <w:r>
              <w:t xml:space="preserve"> </w:t>
            </w:r>
            <w:proofErr w:type="spellStart"/>
            <w:r w:rsidRPr="00334790">
              <w:t>ScaN</w:t>
            </w:r>
            <w:proofErr w:type="spellEnd"/>
            <w:r>
              <w:t xml:space="preserve"> </w:t>
            </w:r>
            <w:r w:rsidRPr="00334790">
              <w:t xml:space="preserve"> </w:t>
            </w:r>
          </w:p>
        </w:tc>
        <w:tc>
          <w:tcPr>
            <w:tcW w:w="4675" w:type="dxa"/>
          </w:tcPr>
          <w:p w14:paraId="4F08F7C2" w14:textId="77777777" w:rsidR="00456569" w:rsidRDefault="00456569" w:rsidP="007B5458">
            <w:r w:rsidRPr="00334790">
              <w:t>Space Communications and Navigation</w:t>
            </w:r>
          </w:p>
        </w:tc>
      </w:tr>
      <w:tr w:rsidR="00456569" w14:paraId="3C2D4838" w14:textId="77777777" w:rsidTr="007B5458">
        <w:tc>
          <w:tcPr>
            <w:tcW w:w="4675" w:type="dxa"/>
          </w:tcPr>
          <w:p w14:paraId="2986CBAA" w14:textId="77777777" w:rsidR="00456569" w:rsidRPr="00334790" w:rsidRDefault="00456569" w:rsidP="007B5458">
            <w:r>
              <w:t xml:space="preserve"> </w:t>
            </w:r>
            <w:r w:rsidRPr="006B2621">
              <w:t>SDL</w:t>
            </w:r>
            <w:r>
              <w:t xml:space="preserve"> </w:t>
            </w:r>
          </w:p>
        </w:tc>
        <w:tc>
          <w:tcPr>
            <w:tcW w:w="4675" w:type="dxa"/>
          </w:tcPr>
          <w:p w14:paraId="33401333" w14:textId="77777777" w:rsidR="00456569" w:rsidRDefault="00456569" w:rsidP="007B5458">
            <w:r w:rsidRPr="006B2621">
              <w:t>Systems Design Laboratory</w:t>
            </w:r>
          </w:p>
        </w:tc>
      </w:tr>
      <w:tr w:rsidR="00456569" w14:paraId="6BC5C78F" w14:textId="77777777" w:rsidTr="007B5458">
        <w:tc>
          <w:tcPr>
            <w:tcW w:w="4675" w:type="dxa"/>
          </w:tcPr>
          <w:p w14:paraId="30386B21" w14:textId="474E8602" w:rsidR="00456569" w:rsidRDefault="00456569" w:rsidP="007B5458">
            <w:r>
              <w:t xml:space="preserve"> </w:t>
            </w:r>
            <w:r w:rsidRPr="00334790">
              <w:t>SDR</w:t>
            </w:r>
            <w:r>
              <w:t xml:space="preserve"> </w:t>
            </w:r>
            <w:r w:rsidRPr="00334790">
              <w:t xml:space="preserve"> </w:t>
            </w:r>
          </w:p>
        </w:tc>
        <w:tc>
          <w:tcPr>
            <w:tcW w:w="4675" w:type="dxa"/>
          </w:tcPr>
          <w:p w14:paraId="7F72A235" w14:textId="77777777" w:rsidR="00456569" w:rsidRDefault="00456569" w:rsidP="007B5458">
            <w:r>
              <w:t>Software-defined radio</w:t>
            </w:r>
          </w:p>
        </w:tc>
      </w:tr>
      <w:tr w:rsidR="00456569" w14:paraId="68359C1A" w14:textId="77777777" w:rsidTr="007B5458">
        <w:tc>
          <w:tcPr>
            <w:tcW w:w="4675" w:type="dxa"/>
          </w:tcPr>
          <w:p w14:paraId="1D859FFA" w14:textId="77777777" w:rsidR="00456569" w:rsidRPr="00334790" w:rsidRDefault="00456569" w:rsidP="007B5458">
            <w:r>
              <w:t xml:space="preserve"> </w:t>
            </w:r>
            <w:r w:rsidRPr="006B2621">
              <w:t>SMP</w:t>
            </w:r>
            <w:r>
              <w:t xml:space="preserve"> </w:t>
            </w:r>
          </w:p>
        </w:tc>
        <w:tc>
          <w:tcPr>
            <w:tcW w:w="4675" w:type="dxa"/>
          </w:tcPr>
          <w:p w14:paraId="2A570A5F" w14:textId="77777777" w:rsidR="00456569" w:rsidRDefault="00456569" w:rsidP="007B5458">
            <w:r>
              <w:t>S</w:t>
            </w:r>
            <w:r w:rsidRPr="006B2621">
              <w:t>oftware management plan</w:t>
            </w:r>
          </w:p>
        </w:tc>
      </w:tr>
      <w:tr w:rsidR="00456569" w14:paraId="260C08EB" w14:textId="77777777" w:rsidTr="007B5458">
        <w:tc>
          <w:tcPr>
            <w:tcW w:w="4675" w:type="dxa"/>
          </w:tcPr>
          <w:p w14:paraId="6BB2771F" w14:textId="77777777" w:rsidR="00456569" w:rsidRPr="00334790" w:rsidRDefault="00456569" w:rsidP="007B5458">
            <w:r>
              <w:t xml:space="preserve"> </w:t>
            </w:r>
            <w:r w:rsidRPr="006B2621">
              <w:t>SN-LGA</w:t>
            </w:r>
            <w:r>
              <w:t xml:space="preserve"> </w:t>
            </w:r>
          </w:p>
        </w:tc>
        <w:tc>
          <w:tcPr>
            <w:tcW w:w="4675" w:type="dxa"/>
          </w:tcPr>
          <w:p w14:paraId="3890CCC2" w14:textId="77777777" w:rsidR="00456569" w:rsidRDefault="00456569" w:rsidP="007B5458">
            <w:r w:rsidRPr="006B2621">
              <w:t>Space Network low gain antenna</w:t>
            </w:r>
          </w:p>
        </w:tc>
      </w:tr>
      <w:tr w:rsidR="00456569" w14:paraId="3C0E2ECE" w14:textId="77777777" w:rsidTr="007B5458">
        <w:tc>
          <w:tcPr>
            <w:tcW w:w="4675" w:type="dxa"/>
          </w:tcPr>
          <w:p w14:paraId="36BEDC10" w14:textId="77777777" w:rsidR="00456569" w:rsidRPr="00334790" w:rsidRDefault="00456569" w:rsidP="007B5458">
            <w:r>
              <w:t xml:space="preserve"> </w:t>
            </w:r>
            <w:r w:rsidRPr="006B2621">
              <w:t>SRR</w:t>
            </w:r>
            <w:r>
              <w:t xml:space="preserve"> </w:t>
            </w:r>
          </w:p>
        </w:tc>
        <w:tc>
          <w:tcPr>
            <w:tcW w:w="4675" w:type="dxa"/>
          </w:tcPr>
          <w:p w14:paraId="530D3099" w14:textId="77777777" w:rsidR="00456569" w:rsidRDefault="00456569" w:rsidP="00D867B9">
            <w:r>
              <w:t>S</w:t>
            </w:r>
            <w:r w:rsidRPr="006B2621">
              <w:t>oftware requirements review</w:t>
            </w:r>
          </w:p>
        </w:tc>
      </w:tr>
      <w:tr w:rsidR="00456569" w14:paraId="607CA964" w14:textId="77777777" w:rsidTr="007B5458">
        <w:tc>
          <w:tcPr>
            <w:tcW w:w="4675" w:type="dxa"/>
          </w:tcPr>
          <w:p w14:paraId="07266AC8" w14:textId="77777777" w:rsidR="00456569" w:rsidRPr="00334790" w:rsidRDefault="00456569" w:rsidP="007B5458">
            <w:r>
              <w:t xml:space="preserve"> </w:t>
            </w:r>
            <w:r w:rsidRPr="006B2621">
              <w:t>STP</w:t>
            </w:r>
            <w:r>
              <w:t xml:space="preserve"> </w:t>
            </w:r>
          </w:p>
        </w:tc>
        <w:tc>
          <w:tcPr>
            <w:tcW w:w="4675" w:type="dxa"/>
          </w:tcPr>
          <w:p w14:paraId="67DB3B3E" w14:textId="77777777" w:rsidR="00456569" w:rsidRDefault="00456569" w:rsidP="007B5458">
            <w:r w:rsidRPr="006B2621">
              <w:t>Software Test Plan</w:t>
            </w:r>
          </w:p>
        </w:tc>
      </w:tr>
      <w:tr w:rsidR="00456569" w14:paraId="2707E008" w14:textId="77777777" w:rsidTr="007B5458">
        <w:tc>
          <w:tcPr>
            <w:tcW w:w="4675" w:type="dxa"/>
          </w:tcPr>
          <w:p w14:paraId="297B4270" w14:textId="77777777" w:rsidR="00456569" w:rsidRPr="00334790" w:rsidRDefault="00456569" w:rsidP="007B5458">
            <w:r>
              <w:t xml:space="preserve"> </w:t>
            </w:r>
            <w:r w:rsidRPr="006B2621">
              <w:t>SVDD</w:t>
            </w:r>
            <w:r>
              <w:t xml:space="preserve"> </w:t>
            </w:r>
          </w:p>
        </w:tc>
        <w:tc>
          <w:tcPr>
            <w:tcW w:w="4675" w:type="dxa"/>
          </w:tcPr>
          <w:p w14:paraId="78B085BF" w14:textId="77777777" w:rsidR="00456569" w:rsidRDefault="00456569" w:rsidP="007B5458">
            <w:r w:rsidRPr="006B2621">
              <w:t>Software Version Description document</w:t>
            </w:r>
          </w:p>
        </w:tc>
      </w:tr>
      <w:tr w:rsidR="00456569" w14:paraId="316B7DAC" w14:textId="77777777" w:rsidTr="007B5458">
        <w:tc>
          <w:tcPr>
            <w:tcW w:w="4675" w:type="dxa"/>
          </w:tcPr>
          <w:p w14:paraId="742A5F41" w14:textId="77777777" w:rsidR="00456569" w:rsidRPr="00334790" w:rsidRDefault="00456569" w:rsidP="00D867B9">
            <w:r>
              <w:t xml:space="preserve"> </w:t>
            </w:r>
            <w:r w:rsidRPr="006B2621">
              <w:t>SW CM Plan</w:t>
            </w:r>
            <w:r>
              <w:t xml:space="preserve"> </w:t>
            </w:r>
          </w:p>
        </w:tc>
        <w:tc>
          <w:tcPr>
            <w:tcW w:w="4675" w:type="dxa"/>
          </w:tcPr>
          <w:p w14:paraId="18954457" w14:textId="77777777" w:rsidR="00456569" w:rsidRDefault="00456569" w:rsidP="007B5458">
            <w:r w:rsidRPr="006B2621">
              <w:t>Software configuration management plan</w:t>
            </w:r>
          </w:p>
        </w:tc>
      </w:tr>
      <w:tr w:rsidR="00456569" w14:paraId="18027B14" w14:textId="77777777" w:rsidTr="007B5458">
        <w:tc>
          <w:tcPr>
            <w:tcW w:w="4675" w:type="dxa"/>
          </w:tcPr>
          <w:p w14:paraId="03C0EE94" w14:textId="77777777" w:rsidR="00456569" w:rsidRPr="00334790" w:rsidRDefault="00456569" w:rsidP="007B5458">
            <w:r>
              <w:t xml:space="preserve"> </w:t>
            </w:r>
            <w:r w:rsidRPr="006B2621">
              <w:t>TDMA</w:t>
            </w:r>
            <w:r>
              <w:t xml:space="preserve"> </w:t>
            </w:r>
          </w:p>
        </w:tc>
        <w:tc>
          <w:tcPr>
            <w:tcW w:w="4675" w:type="dxa"/>
          </w:tcPr>
          <w:p w14:paraId="1B8D54FF" w14:textId="77777777" w:rsidR="00456569" w:rsidRDefault="00456569" w:rsidP="007B5458">
            <w:r w:rsidRPr="006B2621">
              <w:t>Time division multiple access</w:t>
            </w:r>
          </w:p>
        </w:tc>
      </w:tr>
      <w:tr w:rsidR="00456569" w14:paraId="0CB93D40" w14:textId="77777777" w:rsidTr="007B5458">
        <w:tc>
          <w:tcPr>
            <w:tcW w:w="4675" w:type="dxa"/>
          </w:tcPr>
          <w:p w14:paraId="323869D6" w14:textId="77777777" w:rsidR="00456569" w:rsidRPr="00334790" w:rsidRDefault="00456569" w:rsidP="007B5458">
            <w:r>
              <w:t xml:space="preserve"> </w:t>
            </w:r>
            <w:r w:rsidRPr="006B2621">
              <w:t>TDRS</w:t>
            </w:r>
            <w:r>
              <w:t xml:space="preserve"> </w:t>
            </w:r>
          </w:p>
        </w:tc>
        <w:tc>
          <w:tcPr>
            <w:tcW w:w="4675" w:type="dxa"/>
          </w:tcPr>
          <w:p w14:paraId="3940F9BB" w14:textId="77777777" w:rsidR="00456569" w:rsidRDefault="00456569" w:rsidP="007B5458">
            <w:r w:rsidRPr="006B2621">
              <w:t>Tracking and Data Relay Satellites</w:t>
            </w:r>
          </w:p>
        </w:tc>
      </w:tr>
      <w:tr w:rsidR="00456569" w14:paraId="7B9E33CC" w14:textId="77777777" w:rsidTr="007B5458">
        <w:tc>
          <w:tcPr>
            <w:tcW w:w="4675" w:type="dxa"/>
          </w:tcPr>
          <w:p w14:paraId="396F6A36" w14:textId="77777777" w:rsidR="00456569" w:rsidRPr="00334790" w:rsidRDefault="00456569" w:rsidP="00D867B9">
            <w:r>
              <w:t xml:space="preserve"> </w:t>
            </w:r>
            <w:proofErr w:type="spellStart"/>
            <w:r w:rsidRPr="006B2621">
              <w:t>Tx</w:t>
            </w:r>
            <w:proofErr w:type="spellEnd"/>
            <w:r>
              <w:t xml:space="preserve"> </w:t>
            </w:r>
          </w:p>
        </w:tc>
        <w:tc>
          <w:tcPr>
            <w:tcW w:w="4675" w:type="dxa"/>
          </w:tcPr>
          <w:p w14:paraId="024A68AC" w14:textId="77777777" w:rsidR="00456569" w:rsidRDefault="00456569" w:rsidP="007B5458">
            <w:r w:rsidRPr="006B2621">
              <w:t>Transmitter radio</w:t>
            </w:r>
          </w:p>
        </w:tc>
      </w:tr>
      <w:tr w:rsidR="00456569" w14:paraId="5DA9F774" w14:textId="77777777" w:rsidTr="007B5458">
        <w:tc>
          <w:tcPr>
            <w:tcW w:w="4675" w:type="dxa"/>
          </w:tcPr>
          <w:p w14:paraId="7F36047B" w14:textId="77777777" w:rsidR="00456569" w:rsidRPr="00334790" w:rsidRDefault="00456569" w:rsidP="007B5458">
            <w:r>
              <w:t xml:space="preserve"> </w:t>
            </w:r>
            <w:r w:rsidRPr="006B2621">
              <w:t>VM</w:t>
            </w:r>
            <w:r>
              <w:t xml:space="preserve"> </w:t>
            </w:r>
          </w:p>
        </w:tc>
        <w:tc>
          <w:tcPr>
            <w:tcW w:w="4675" w:type="dxa"/>
          </w:tcPr>
          <w:p w14:paraId="5656DEB0" w14:textId="77777777" w:rsidR="00456569" w:rsidRDefault="00456569" w:rsidP="007B5458">
            <w:r w:rsidRPr="006B2621">
              <w:t>Virtual machine</w:t>
            </w:r>
          </w:p>
        </w:tc>
      </w:tr>
      <w:tr w:rsidR="00456569" w14:paraId="388A1290" w14:textId="77777777" w:rsidTr="007B5458">
        <w:tc>
          <w:tcPr>
            <w:tcW w:w="4675" w:type="dxa"/>
          </w:tcPr>
          <w:p w14:paraId="5C86FE19" w14:textId="1F33DCAF" w:rsidR="00456569" w:rsidRDefault="00456569" w:rsidP="007B5458">
            <w:r>
              <w:t xml:space="preserve"> </w:t>
            </w:r>
            <w:r w:rsidRPr="00334790">
              <w:t>WPI</w:t>
            </w:r>
            <w:r>
              <w:t xml:space="preserve"> </w:t>
            </w:r>
            <w:r w:rsidRPr="00334790">
              <w:t xml:space="preserve"> </w:t>
            </w:r>
          </w:p>
        </w:tc>
        <w:tc>
          <w:tcPr>
            <w:tcW w:w="4675" w:type="dxa"/>
          </w:tcPr>
          <w:p w14:paraId="41CEE092" w14:textId="77777777" w:rsidR="00456569" w:rsidRDefault="00456569" w:rsidP="007B5458">
            <w:r w:rsidRPr="00334790">
              <w:t>Worcester Polytechnic Institute</w:t>
            </w:r>
          </w:p>
        </w:tc>
      </w:tr>
      <w:tr w:rsidR="00456569" w14:paraId="1B3BC37D" w14:textId="77777777" w:rsidTr="007B5458">
        <w:tc>
          <w:tcPr>
            <w:tcW w:w="4675" w:type="dxa"/>
          </w:tcPr>
          <w:p w14:paraId="23F6E9C4" w14:textId="77777777" w:rsidR="00456569" w:rsidRPr="00334790" w:rsidRDefault="00456569" w:rsidP="007B5458">
            <w:r>
              <w:t xml:space="preserve"> </w:t>
            </w:r>
            <w:r w:rsidRPr="006B2621">
              <w:t>WSC</w:t>
            </w:r>
            <w:r>
              <w:t xml:space="preserve"> </w:t>
            </w:r>
          </w:p>
        </w:tc>
        <w:tc>
          <w:tcPr>
            <w:tcW w:w="4675" w:type="dxa"/>
          </w:tcPr>
          <w:p w14:paraId="5272DAAB" w14:textId="77777777" w:rsidR="00456569" w:rsidRDefault="00456569" w:rsidP="007B5458">
            <w:r w:rsidRPr="006B2621">
              <w:t>White Sands Center</w:t>
            </w:r>
          </w:p>
        </w:tc>
      </w:tr>
    </w:tbl>
    <w:p w14:paraId="57776522" w14:textId="0CDC59A0" w:rsidR="00B3476B" w:rsidRDefault="00B3476B" w:rsidP="007B5458"/>
    <w:p w14:paraId="7C66F509" w14:textId="77777777" w:rsidR="00B3476B" w:rsidRDefault="00B3476B">
      <w:r>
        <w:br w:type="page"/>
      </w:r>
    </w:p>
    <w:p w14:paraId="5F2DE642" w14:textId="72EBA48D" w:rsidR="0026354E" w:rsidRDefault="0026354E" w:rsidP="00B048D8">
      <w:pPr>
        <w:pStyle w:val="Heading1"/>
        <w:numPr>
          <w:ilvl w:val="0"/>
          <w:numId w:val="0"/>
        </w:numPr>
      </w:pPr>
      <w:bookmarkStart w:id="163" w:name="_Toc472531432"/>
      <w:r>
        <w:lastRenderedPageBreak/>
        <w:t xml:space="preserve">Appendix B </w:t>
      </w:r>
      <w:r>
        <w:tab/>
      </w:r>
      <w:r w:rsidR="007D3984">
        <w:t>TBDs</w:t>
      </w:r>
      <w:r w:rsidRPr="007D3984">
        <w:t xml:space="preserve"> and TBR</w:t>
      </w:r>
      <w:r w:rsidR="007D3984">
        <w:t>s</w:t>
      </w:r>
      <w:bookmarkEnd w:id="163"/>
    </w:p>
    <w:p w14:paraId="19CAD3C7" w14:textId="1CE4D732" w:rsidR="002C77DC" w:rsidRDefault="002C77DC" w:rsidP="00B048D8">
      <w:pPr>
        <w:pStyle w:val="Heading2"/>
        <w:numPr>
          <w:ilvl w:val="0"/>
          <w:numId w:val="0"/>
        </w:numPr>
      </w:pPr>
      <w:bookmarkStart w:id="164" w:name="_Toc472531433"/>
      <w:r>
        <w:t>List of TBDs</w:t>
      </w:r>
      <w:bookmarkEnd w:id="164"/>
    </w:p>
    <w:p w14:paraId="1A071607" w14:textId="77777777" w:rsidR="002C77DC" w:rsidRDefault="002C77DC" w:rsidP="002C77DC"/>
    <w:tbl>
      <w:tblPr>
        <w:tblStyle w:val="TableGrid"/>
        <w:tblW w:w="0" w:type="auto"/>
        <w:tblLook w:val="04A0" w:firstRow="1" w:lastRow="0" w:firstColumn="1" w:lastColumn="0" w:noHBand="0" w:noVBand="1"/>
      </w:tblPr>
      <w:tblGrid>
        <w:gridCol w:w="1165"/>
        <w:gridCol w:w="8185"/>
      </w:tblGrid>
      <w:tr w:rsidR="000707FC" w14:paraId="39098119" w14:textId="77777777" w:rsidTr="00C80419">
        <w:tc>
          <w:tcPr>
            <w:tcW w:w="1165" w:type="dxa"/>
            <w:shd w:val="clear" w:color="auto" w:fill="D9D9D9" w:themeFill="background1" w:themeFillShade="D9"/>
          </w:tcPr>
          <w:p w14:paraId="3503A115" w14:textId="24414B9C" w:rsidR="000707FC" w:rsidRDefault="000707FC" w:rsidP="002C77DC">
            <w:r>
              <w:t>Page #</w:t>
            </w:r>
          </w:p>
        </w:tc>
        <w:tc>
          <w:tcPr>
            <w:tcW w:w="8185" w:type="dxa"/>
            <w:shd w:val="clear" w:color="auto" w:fill="D9D9D9" w:themeFill="background1" w:themeFillShade="D9"/>
          </w:tcPr>
          <w:p w14:paraId="67476563" w14:textId="77FE7024" w:rsidR="000707FC" w:rsidRDefault="000707FC" w:rsidP="002C77DC">
            <w:r>
              <w:t>Item</w:t>
            </w:r>
          </w:p>
        </w:tc>
      </w:tr>
      <w:tr w:rsidR="000707FC" w14:paraId="46421704" w14:textId="77777777" w:rsidTr="000707FC">
        <w:tc>
          <w:tcPr>
            <w:tcW w:w="1165" w:type="dxa"/>
          </w:tcPr>
          <w:p w14:paraId="3CAA78C5" w14:textId="2F4F2B11" w:rsidR="000707FC" w:rsidRDefault="00EE3407" w:rsidP="002C77DC">
            <w:r>
              <w:t>11</w:t>
            </w:r>
          </w:p>
        </w:tc>
        <w:tc>
          <w:tcPr>
            <w:tcW w:w="8185" w:type="dxa"/>
          </w:tcPr>
          <w:p w14:paraId="72E7EB7D" w14:textId="756590B4" w:rsidR="000707FC" w:rsidRDefault="00EE3407" w:rsidP="002C77DC">
            <w:r>
              <w:t>Finalizing set of modulation schemes to be employed by adaptive/predictive MAC protocol (DBPSK, QPSK, 16-QAM, 64-QAM, 8-PSK, 16-APSK, 32-APSK)</w:t>
            </w:r>
            <w:r w:rsidR="00FC3FCB">
              <w:t>.</w:t>
            </w:r>
          </w:p>
        </w:tc>
      </w:tr>
      <w:tr w:rsidR="000707FC" w14:paraId="75A0C8F9" w14:textId="77777777" w:rsidTr="000707FC">
        <w:tc>
          <w:tcPr>
            <w:tcW w:w="1165" w:type="dxa"/>
          </w:tcPr>
          <w:p w14:paraId="7079D0FD" w14:textId="0B33EC24" w:rsidR="000707FC" w:rsidRDefault="00EE3407" w:rsidP="002C77DC">
            <w:r>
              <w:t>26</w:t>
            </w:r>
          </w:p>
        </w:tc>
        <w:tc>
          <w:tcPr>
            <w:tcW w:w="8185" w:type="dxa"/>
          </w:tcPr>
          <w:p w14:paraId="0C536044" w14:textId="377A99A8" w:rsidR="000707FC" w:rsidRDefault="00EE3407" w:rsidP="002C77DC">
            <w:r>
              <w:t xml:space="preserve">Organizational guidelines at WPI and Penn State need to be identified </w:t>
            </w:r>
            <w:proofErr w:type="gramStart"/>
            <w:r>
              <w:t>in order to</w:t>
            </w:r>
            <w:proofErr w:type="gramEnd"/>
            <w:r>
              <w:t xml:space="preserve"> satisfy SWE-022</w:t>
            </w:r>
            <w:r w:rsidR="00FC3FCB">
              <w:t>.</w:t>
            </w:r>
          </w:p>
        </w:tc>
      </w:tr>
    </w:tbl>
    <w:p w14:paraId="1A1AA6D9" w14:textId="77777777" w:rsidR="002C77DC" w:rsidRDefault="002C77DC" w:rsidP="002C77DC"/>
    <w:p w14:paraId="7C1CC409" w14:textId="5718DBDE" w:rsidR="002C77DC" w:rsidRDefault="002C77DC" w:rsidP="00B048D8">
      <w:pPr>
        <w:pStyle w:val="Heading2"/>
        <w:numPr>
          <w:ilvl w:val="0"/>
          <w:numId w:val="0"/>
        </w:numPr>
      </w:pPr>
      <w:bookmarkStart w:id="165" w:name="_Toc472531434"/>
      <w:r>
        <w:t>List of TBRs</w:t>
      </w:r>
      <w:bookmarkEnd w:id="165"/>
    </w:p>
    <w:p w14:paraId="478BBE85" w14:textId="77777777" w:rsidR="002C77DC" w:rsidRDefault="002C77DC" w:rsidP="002C77DC">
      <w:pPr>
        <w:rPr>
          <w:i/>
        </w:rPr>
      </w:pPr>
    </w:p>
    <w:tbl>
      <w:tblPr>
        <w:tblStyle w:val="TableGrid"/>
        <w:tblW w:w="0" w:type="auto"/>
        <w:tblLook w:val="04A0" w:firstRow="1" w:lastRow="0" w:firstColumn="1" w:lastColumn="0" w:noHBand="0" w:noVBand="1"/>
      </w:tblPr>
      <w:tblGrid>
        <w:gridCol w:w="1165"/>
        <w:gridCol w:w="8185"/>
      </w:tblGrid>
      <w:tr w:rsidR="000707FC" w14:paraId="281D8789" w14:textId="77777777" w:rsidTr="00C80419">
        <w:tc>
          <w:tcPr>
            <w:tcW w:w="1165" w:type="dxa"/>
            <w:shd w:val="clear" w:color="auto" w:fill="D9D9D9" w:themeFill="background1" w:themeFillShade="D9"/>
          </w:tcPr>
          <w:p w14:paraId="23BC7CA0" w14:textId="7721186D" w:rsidR="000707FC" w:rsidRDefault="000707FC" w:rsidP="002C77DC">
            <w:r>
              <w:t>Page #</w:t>
            </w:r>
          </w:p>
        </w:tc>
        <w:tc>
          <w:tcPr>
            <w:tcW w:w="8185" w:type="dxa"/>
            <w:shd w:val="clear" w:color="auto" w:fill="D9D9D9" w:themeFill="background1" w:themeFillShade="D9"/>
          </w:tcPr>
          <w:p w14:paraId="1105D733" w14:textId="4BB2F779" w:rsidR="000707FC" w:rsidRDefault="000707FC" w:rsidP="002C77DC">
            <w:r>
              <w:t>Item</w:t>
            </w:r>
          </w:p>
        </w:tc>
      </w:tr>
      <w:tr w:rsidR="000707FC" w14:paraId="7E1A1A2D" w14:textId="77777777" w:rsidTr="000707FC">
        <w:tc>
          <w:tcPr>
            <w:tcW w:w="1165" w:type="dxa"/>
          </w:tcPr>
          <w:p w14:paraId="0FE55B9A" w14:textId="58D107B7" w:rsidR="000707FC" w:rsidRDefault="00EE3407" w:rsidP="002C77DC">
            <w:r>
              <w:t>5</w:t>
            </w:r>
          </w:p>
        </w:tc>
        <w:tc>
          <w:tcPr>
            <w:tcW w:w="8185" w:type="dxa"/>
          </w:tcPr>
          <w:p w14:paraId="6CF7EBB3" w14:textId="546D3EF4" w:rsidR="000707FC" w:rsidRDefault="00FC3FCB" w:rsidP="002C77DC">
            <w:r>
              <w:t>Finalize configuration of experiment to contain either one or two ground stations (White Sands, NASA GRC, both).</w:t>
            </w:r>
          </w:p>
        </w:tc>
      </w:tr>
      <w:tr w:rsidR="000707FC" w14:paraId="286E7151" w14:textId="77777777" w:rsidTr="000707FC">
        <w:tc>
          <w:tcPr>
            <w:tcW w:w="1165" w:type="dxa"/>
          </w:tcPr>
          <w:p w14:paraId="4A6B1CC5" w14:textId="6621DAD5" w:rsidR="000707FC" w:rsidRDefault="00EE3407" w:rsidP="002C77DC">
            <w:r>
              <w:t>5</w:t>
            </w:r>
          </w:p>
        </w:tc>
        <w:tc>
          <w:tcPr>
            <w:tcW w:w="8185" w:type="dxa"/>
          </w:tcPr>
          <w:p w14:paraId="0A3B851D" w14:textId="0454B09E" w:rsidR="000707FC" w:rsidRDefault="00FC3FCB" w:rsidP="002C77DC">
            <w:r>
              <w:t>Define full-link reconfigurability or half-link reconfigurability.</w:t>
            </w:r>
          </w:p>
        </w:tc>
      </w:tr>
    </w:tbl>
    <w:p w14:paraId="6110C898" w14:textId="77777777" w:rsidR="000707FC" w:rsidRPr="000707FC" w:rsidRDefault="000707FC" w:rsidP="002C77DC"/>
    <w:p w14:paraId="6FB7AE89" w14:textId="3FEDE399" w:rsidR="002C77DC" w:rsidRPr="00B048D8" w:rsidRDefault="002C77DC" w:rsidP="002C77DC">
      <w:pPr>
        <w:rPr>
          <w:b/>
        </w:rPr>
      </w:pPr>
    </w:p>
    <w:p w14:paraId="2E3F7D2D" w14:textId="77777777" w:rsidR="00E85899" w:rsidRDefault="00E85899" w:rsidP="002C77DC">
      <w:pPr>
        <w:sectPr w:rsidR="00E85899" w:rsidSect="00FE725D">
          <w:pgSz w:w="12240" w:h="15840"/>
          <w:pgMar w:top="1440" w:right="1440" w:bottom="1440" w:left="1440" w:header="720" w:footer="720" w:gutter="0"/>
          <w:cols w:space="720"/>
          <w:docGrid w:linePitch="360"/>
        </w:sectPr>
      </w:pPr>
    </w:p>
    <w:bookmarkStart w:id="166" w:name="_Toc472531435" w:displacedByCustomXml="next"/>
    <w:sdt>
      <w:sdtPr>
        <w:rPr>
          <w:rFonts w:asciiTheme="minorHAnsi" w:eastAsiaTheme="minorHAnsi" w:hAnsiTheme="minorHAnsi" w:cstheme="minorBidi"/>
          <w:b w:val="0"/>
          <w:bCs w:val="0"/>
          <w:smallCaps w:val="0"/>
          <w:color w:val="auto"/>
          <w:sz w:val="22"/>
          <w:szCs w:val="22"/>
        </w:rPr>
        <w:id w:val="1497773648"/>
        <w:docPartObj>
          <w:docPartGallery w:val="Bibliographies"/>
          <w:docPartUnique/>
        </w:docPartObj>
      </w:sdtPr>
      <w:sdtContent>
        <w:p w14:paraId="4827D686" w14:textId="42E6D5C4" w:rsidR="00E011EA" w:rsidRPr="008E2375" w:rsidRDefault="00E011EA">
          <w:pPr>
            <w:pStyle w:val="Heading1"/>
          </w:pPr>
          <w:r w:rsidRPr="008E2375">
            <w:t>References</w:t>
          </w:r>
          <w:bookmarkEnd w:id="166"/>
        </w:p>
        <w:sdt>
          <w:sdtPr>
            <w:id w:val="-573587230"/>
            <w:bibliography/>
          </w:sdtPr>
          <w:sdtContent>
            <w:p w14:paraId="6AB683C5" w14:textId="77777777" w:rsidR="00467FAB" w:rsidRDefault="00E011EA" w:rsidP="00E011EA">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467FAB" w14:paraId="15B2C71D" w14:textId="77777777">
                <w:trPr>
                  <w:divId w:val="450824279"/>
                  <w:tblCellSpacing w:w="15" w:type="dxa"/>
                </w:trPr>
                <w:tc>
                  <w:tcPr>
                    <w:tcW w:w="50" w:type="pct"/>
                    <w:hideMark/>
                  </w:tcPr>
                  <w:p w14:paraId="79FBBB04" w14:textId="20D6C7AA" w:rsidR="00467FAB" w:rsidRDefault="00467FAB">
                    <w:pPr>
                      <w:pStyle w:val="Bibliography"/>
                      <w:rPr>
                        <w:noProof/>
                        <w:sz w:val="24"/>
                        <w:szCs w:val="24"/>
                      </w:rPr>
                    </w:pPr>
                    <w:r>
                      <w:rPr>
                        <w:noProof/>
                      </w:rPr>
                      <w:t xml:space="preserve">[1] </w:t>
                    </w:r>
                  </w:p>
                </w:tc>
                <w:tc>
                  <w:tcPr>
                    <w:tcW w:w="0" w:type="auto"/>
                    <w:hideMark/>
                  </w:tcPr>
                  <w:p w14:paraId="494275EC" w14:textId="77777777" w:rsidR="00467FAB" w:rsidRDefault="00467FAB">
                    <w:pPr>
                      <w:pStyle w:val="Bibliography"/>
                      <w:rPr>
                        <w:noProof/>
                      </w:rPr>
                    </w:pPr>
                    <w:r>
                      <w:rPr>
                        <w:noProof/>
                      </w:rPr>
                      <w:t xml:space="preserve">T. Yucek and H. Arslan, "A survey of Spectrum Sensing Algorithms for Cognitive Radio Applications," </w:t>
                    </w:r>
                    <w:r>
                      <w:rPr>
                        <w:i/>
                        <w:iCs/>
                        <w:noProof/>
                      </w:rPr>
                      <w:t xml:space="preserve">IEEE Communications Surveys and Tutorials, </w:t>
                    </w:r>
                    <w:r>
                      <w:rPr>
                        <w:noProof/>
                      </w:rPr>
                      <w:t xml:space="preserve">vol. 11, no. 1, pp. 116-130, 2009. </w:t>
                    </w:r>
                  </w:p>
                </w:tc>
              </w:tr>
              <w:tr w:rsidR="00467FAB" w14:paraId="67DB75CE" w14:textId="77777777">
                <w:trPr>
                  <w:divId w:val="450824279"/>
                  <w:tblCellSpacing w:w="15" w:type="dxa"/>
                </w:trPr>
                <w:tc>
                  <w:tcPr>
                    <w:tcW w:w="50" w:type="pct"/>
                    <w:hideMark/>
                  </w:tcPr>
                  <w:p w14:paraId="068D57FD" w14:textId="77777777" w:rsidR="00467FAB" w:rsidRDefault="00467FAB">
                    <w:pPr>
                      <w:pStyle w:val="Bibliography"/>
                      <w:rPr>
                        <w:noProof/>
                      </w:rPr>
                    </w:pPr>
                    <w:r>
                      <w:rPr>
                        <w:noProof/>
                      </w:rPr>
                      <w:t xml:space="preserve">[2] </w:t>
                    </w:r>
                  </w:p>
                </w:tc>
                <w:tc>
                  <w:tcPr>
                    <w:tcW w:w="0" w:type="auto"/>
                    <w:hideMark/>
                  </w:tcPr>
                  <w:p w14:paraId="77753E14" w14:textId="77777777" w:rsidR="00467FAB" w:rsidRDefault="00467FAB">
                    <w:pPr>
                      <w:pStyle w:val="Bibliography"/>
                      <w:rPr>
                        <w:noProof/>
                      </w:rPr>
                    </w:pPr>
                    <w:r>
                      <w:rPr>
                        <w:noProof/>
                      </w:rPr>
                      <w:t xml:space="preserve">A. Morello and V. Mignone, "DVB-S2: The Second Generation Standard for Satellite Broad-Band Services," </w:t>
                    </w:r>
                    <w:r>
                      <w:rPr>
                        <w:i/>
                        <w:iCs/>
                        <w:noProof/>
                      </w:rPr>
                      <w:t xml:space="preserve">Proceedings of the IEEE, </w:t>
                    </w:r>
                    <w:r>
                      <w:rPr>
                        <w:noProof/>
                      </w:rPr>
                      <w:t xml:space="preserve">vol. 94, no. 1, pp. 210-227, 2006. </w:t>
                    </w:r>
                  </w:p>
                </w:tc>
              </w:tr>
              <w:tr w:rsidR="00467FAB" w14:paraId="2AE3F059" w14:textId="77777777">
                <w:trPr>
                  <w:divId w:val="450824279"/>
                  <w:tblCellSpacing w:w="15" w:type="dxa"/>
                </w:trPr>
                <w:tc>
                  <w:tcPr>
                    <w:tcW w:w="50" w:type="pct"/>
                    <w:hideMark/>
                  </w:tcPr>
                  <w:p w14:paraId="69435971" w14:textId="77777777" w:rsidR="00467FAB" w:rsidRDefault="00467FAB">
                    <w:pPr>
                      <w:pStyle w:val="Bibliography"/>
                      <w:rPr>
                        <w:noProof/>
                      </w:rPr>
                    </w:pPr>
                    <w:r>
                      <w:rPr>
                        <w:noProof/>
                      </w:rPr>
                      <w:t xml:space="preserve">[3] </w:t>
                    </w:r>
                  </w:p>
                </w:tc>
                <w:tc>
                  <w:tcPr>
                    <w:tcW w:w="0" w:type="auto"/>
                    <w:hideMark/>
                  </w:tcPr>
                  <w:p w14:paraId="57CB3CAF" w14:textId="77777777" w:rsidR="00467FAB" w:rsidRDefault="00467FAB">
                    <w:pPr>
                      <w:pStyle w:val="Bibliography"/>
                      <w:rPr>
                        <w:noProof/>
                      </w:rPr>
                    </w:pPr>
                    <w:r>
                      <w:rPr>
                        <w:noProof/>
                      </w:rPr>
                      <w:t xml:space="preserve">J. Kurose and K. Ross, Computer Networking A Top-Down Approach,, Pearson Education, 2013. </w:t>
                    </w:r>
                  </w:p>
                </w:tc>
              </w:tr>
              <w:tr w:rsidR="00467FAB" w14:paraId="38E8367F" w14:textId="77777777">
                <w:trPr>
                  <w:divId w:val="450824279"/>
                  <w:tblCellSpacing w:w="15" w:type="dxa"/>
                </w:trPr>
                <w:tc>
                  <w:tcPr>
                    <w:tcW w:w="50" w:type="pct"/>
                    <w:hideMark/>
                  </w:tcPr>
                  <w:p w14:paraId="058859F5" w14:textId="77777777" w:rsidR="00467FAB" w:rsidRDefault="00467FAB">
                    <w:pPr>
                      <w:pStyle w:val="Bibliography"/>
                      <w:rPr>
                        <w:noProof/>
                      </w:rPr>
                    </w:pPr>
                    <w:r>
                      <w:rPr>
                        <w:noProof/>
                      </w:rPr>
                      <w:t xml:space="preserve">[4] </w:t>
                    </w:r>
                  </w:p>
                </w:tc>
                <w:tc>
                  <w:tcPr>
                    <w:tcW w:w="0" w:type="auto"/>
                    <w:hideMark/>
                  </w:tcPr>
                  <w:p w14:paraId="5AEFB464" w14:textId="77777777" w:rsidR="00467FAB" w:rsidRDefault="00467FAB">
                    <w:pPr>
                      <w:pStyle w:val="Bibliography"/>
                      <w:rPr>
                        <w:noProof/>
                      </w:rPr>
                    </w:pPr>
                    <w:r>
                      <w:rPr>
                        <w:noProof/>
                      </w:rPr>
                      <w:t xml:space="preserve">S. Chen, T. R. Newman, J. B. Evans and A. M. Wyglinski, "Genetic Algorithm-Based Optimization for Cognitive Radio Networks," in </w:t>
                    </w:r>
                    <w:r>
                      <w:rPr>
                        <w:i/>
                        <w:iCs/>
                        <w:noProof/>
                      </w:rPr>
                      <w:t>IEEE Sarnoff Symposium</w:t>
                    </w:r>
                    <w:r>
                      <w:rPr>
                        <w:noProof/>
                      </w:rPr>
                      <w:t xml:space="preserve">, 2010. </w:t>
                    </w:r>
                  </w:p>
                </w:tc>
              </w:tr>
              <w:tr w:rsidR="00467FAB" w14:paraId="33FD9C81" w14:textId="77777777">
                <w:trPr>
                  <w:divId w:val="450824279"/>
                  <w:tblCellSpacing w:w="15" w:type="dxa"/>
                </w:trPr>
                <w:tc>
                  <w:tcPr>
                    <w:tcW w:w="50" w:type="pct"/>
                    <w:hideMark/>
                  </w:tcPr>
                  <w:p w14:paraId="3F7F7BA1" w14:textId="77777777" w:rsidR="00467FAB" w:rsidRDefault="00467FAB">
                    <w:pPr>
                      <w:pStyle w:val="Bibliography"/>
                      <w:rPr>
                        <w:noProof/>
                      </w:rPr>
                    </w:pPr>
                    <w:r>
                      <w:rPr>
                        <w:noProof/>
                      </w:rPr>
                      <w:t xml:space="preserve">[5] </w:t>
                    </w:r>
                  </w:p>
                </w:tc>
                <w:tc>
                  <w:tcPr>
                    <w:tcW w:w="0" w:type="auto"/>
                    <w:hideMark/>
                  </w:tcPr>
                  <w:p w14:paraId="18B6B2FF" w14:textId="77777777" w:rsidR="00467FAB" w:rsidRDefault="00467FAB">
                    <w:pPr>
                      <w:pStyle w:val="Bibliography"/>
                      <w:rPr>
                        <w:noProof/>
                      </w:rPr>
                    </w:pPr>
                    <w:r>
                      <w:rPr>
                        <w:noProof/>
                      </w:rPr>
                      <w:t xml:space="preserve">E. Hossain, D. Niyato and D. Kim, "Evolution and Future Trends of Research in Cognitive Radio: a contemporary Survey," </w:t>
                    </w:r>
                    <w:r>
                      <w:rPr>
                        <w:i/>
                        <w:iCs/>
                        <w:noProof/>
                      </w:rPr>
                      <w:t xml:space="preserve">Wiley Wireless Communications and Mobile Computing, </w:t>
                    </w:r>
                    <w:r>
                      <w:rPr>
                        <w:noProof/>
                      </w:rPr>
                      <w:t xml:space="preserve">vol. 15, pp. 1530-1564, 2013. </w:t>
                    </w:r>
                  </w:p>
                </w:tc>
              </w:tr>
              <w:tr w:rsidR="00467FAB" w14:paraId="5721DEE0" w14:textId="77777777">
                <w:trPr>
                  <w:divId w:val="450824279"/>
                  <w:tblCellSpacing w:w="15" w:type="dxa"/>
                </w:trPr>
                <w:tc>
                  <w:tcPr>
                    <w:tcW w:w="50" w:type="pct"/>
                    <w:hideMark/>
                  </w:tcPr>
                  <w:p w14:paraId="2369DFB9" w14:textId="77777777" w:rsidR="00467FAB" w:rsidRDefault="00467FAB">
                    <w:pPr>
                      <w:pStyle w:val="Bibliography"/>
                      <w:rPr>
                        <w:noProof/>
                      </w:rPr>
                    </w:pPr>
                    <w:r>
                      <w:rPr>
                        <w:noProof/>
                      </w:rPr>
                      <w:t xml:space="preserve">[6] </w:t>
                    </w:r>
                  </w:p>
                </w:tc>
                <w:tc>
                  <w:tcPr>
                    <w:tcW w:w="0" w:type="auto"/>
                    <w:hideMark/>
                  </w:tcPr>
                  <w:p w14:paraId="2FB89466" w14:textId="77777777" w:rsidR="00467FAB" w:rsidRDefault="00467FAB">
                    <w:pPr>
                      <w:pStyle w:val="Bibliography"/>
                      <w:rPr>
                        <w:noProof/>
                      </w:rPr>
                    </w:pPr>
                    <w:r>
                      <w:rPr>
                        <w:noProof/>
                      </w:rPr>
                      <w:t xml:space="preserve">A. He, K. k. Bae, T. R. Newman, T. R. Garddert, J. Kim, K. Menon, L. Morales-Tirado, J. Neel, Y. Zhao, J. H. Reed and W. H. Tranter, "A Survey of Artificial Intelligence for Cognitive Radios," </w:t>
                    </w:r>
                    <w:r>
                      <w:rPr>
                        <w:i/>
                        <w:iCs/>
                        <w:noProof/>
                      </w:rPr>
                      <w:t xml:space="preserve">IEEE Transactions on Vehicular Technology, </w:t>
                    </w:r>
                    <w:r>
                      <w:rPr>
                        <w:noProof/>
                      </w:rPr>
                      <w:t xml:space="preserve">vol. 59, no. 4, 2010. </w:t>
                    </w:r>
                  </w:p>
                </w:tc>
              </w:tr>
              <w:tr w:rsidR="00467FAB" w14:paraId="30132061" w14:textId="77777777">
                <w:trPr>
                  <w:divId w:val="450824279"/>
                  <w:tblCellSpacing w:w="15" w:type="dxa"/>
                </w:trPr>
                <w:tc>
                  <w:tcPr>
                    <w:tcW w:w="50" w:type="pct"/>
                    <w:hideMark/>
                  </w:tcPr>
                  <w:p w14:paraId="49701EB3" w14:textId="77777777" w:rsidR="00467FAB" w:rsidRDefault="00467FAB">
                    <w:pPr>
                      <w:pStyle w:val="Bibliography"/>
                      <w:rPr>
                        <w:noProof/>
                      </w:rPr>
                    </w:pPr>
                    <w:r>
                      <w:rPr>
                        <w:noProof/>
                      </w:rPr>
                      <w:t xml:space="preserve">[7] </w:t>
                    </w:r>
                  </w:p>
                </w:tc>
                <w:tc>
                  <w:tcPr>
                    <w:tcW w:w="0" w:type="auto"/>
                    <w:hideMark/>
                  </w:tcPr>
                  <w:p w14:paraId="6D56A55F" w14:textId="77777777" w:rsidR="00467FAB" w:rsidRDefault="00467FAB">
                    <w:pPr>
                      <w:pStyle w:val="Bibliography"/>
                      <w:rPr>
                        <w:noProof/>
                      </w:rPr>
                    </w:pPr>
                    <w:r>
                      <w:rPr>
                        <w:noProof/>
                      </w:rPr>
                      <w:t xml:space="preserve">D. M. Roijers, P. Vamplew, S. Whiteson and R. Dazeley, "A Survey of Multi-Objective Sequential Decision-Making," </w:t>
                    </w:r>
                    <w:r>
                      <w:rPr>
                        <w:i/>
                        <w:iCs/>
                        <w:noProof/>
                      </w:rPr>
                      <w:t xml:space="preserve">Journal of Artificial Intelligence Research, </w:t>
                    </w:r>
                    <w:r>
                      <w:rPr>
                        <w:noProof/>
                      </w:rPr>
                      <w:t xml:space="preserve">vol. 48, pp. 67-113, 2013. </w:t>
                    </w:r>
                  </w:p>
                </w:tc>
              </w:tr>
              <w:tr w:rsidR="00467FAB" w14:paraId="274FBDF9" w14:textId="77777777">
                <w:trPr>
                  <w:divId w:val="450824279"/>
                  <w:tblCellSpacing w:w="15" w:type="dxa"/>
                </w:trPr>
                <w:tc>
                  <w:tcPr>
                    <w:tcW w:w="50" w:type="pct"/>
                    <w:hideMark/>
                  </w:tcPr>
                  <w:p w14:paraId="68CDEE3F" w14:textId="77777777" w:rsidR="00467FAB" w:rsidRDefault="00467FAB">
                    <w:pPr>
                      <w:pStyle w:val="Bibliography"/>
                      <w:rPr>
                        <w:noProof/>
                      </w:rPr>
                    </w:pPr>
                    <w:r>
                      <w:rPr>
                        <w:noProof/>
                      </w:rPr>
                      <w:t xml:space="preserve">[8] </w:t>
                    </w:r>
                  </w:p>
                </w:tc>
                <w:tc>
                  <w:tcPr>
                    <w:tcW w:w="0" w:type="auto"/>
                    <w:hideMark/>
                  </w:tcPr>
                  <w:p w14:paraId="3F39CBE4" w14:textId="77777777" w:rsidR="00467FAB" w:rsidRDefault="00467FAB">
                    <w:pPr>
                      <w:pStyle w:val="Bibliography"/>
                      <w:rPr>
                        <w:noProof/>
                      </w:rPr>
                    </w:pPr>
                    <w:r>
                      <w:rPr>
                        <w:noProof/>
                      </w:rPr>
                      <w:t xml:space="preserve">N. Abbas, Y. Nasser and K. E. Ahmad, "Recent Advances on Artificial Intelligence and Learning Techniques in Cognitive Radio Networks," </w:t>
                    </w:r>
                    <w:r>
                      <w:rPr>
                        <w:i/>
                        <w:iCs/>
                        <w:noProof/>
                      </w:rPr>
                      <w:t xml:space="preserve">EURASIP Journal on Wireless Communications and Networking, </w:t>
                    </w:r>
                    <w:r>
                      <w:rPr>
                        <w:noProof/>
                      </w:rPr>
                      <w:t xml:space="preserve">2015. </w:t>
                    </w:r>
                  </w:p>
                </w:tc>
              </w:tr>
              <w:tr w:rsidR="00467FAB" w14:paraId="3AE2D688" w14:textId="77777777">
                <w:trPr>
                  <w:divId w:val="450824279"/>
                  <w:tblCellSpacing w:w="15" w:type="dxa"/>
                </w:trPr>
                <w:tc>
                  <w:tcPr>
                    <w:tcW w:w="50" w:type="pct"/>
                    <w:hideMark/>
                  </w:tcPr>
                  <w:p w14:paraId="3937D29F" w14:textId="77777777" w:rsidR="00467FAB" w:rsidRDefault="00467FAB">
                    <w:pPr>
                      <w:pStyle w:val="Bibliography"/>
                      <w:rPr>
                        <w:noProof/>
                      </w:rPr>
                    </w:pPr>
                    <w:r>
                      <w:rPr>
                        <w:noProof/>
                      </w:rPr>
                      <w:t xml:space="preserve">[9] </w:t>
                    </w:r>
                  </w:p>
                </w:tc>
                <w:tc>
                  <w:tcPr>
                    <w:tcW w:w="0" w:type="auto"/>
                    <w:hideMark/>
                  </w:tcPr>
                  <w:p w14:paraId="2D97FD72" w14:textId="77777777" w:rsidR="00467FAB" w:rsidRDefault="00467FAB">
                    <w:pPr>
                      <w:pStyle w:val="Bibliography"/>
                      <w:rPr>
                        <w:noProof/>
                      </w:rPr>
                    </w:pPr>
                    <w:r>
                      <w:rPr>
                        <w:noProof/>
                      </w:rPr>
                      <w:t xml:space="preserve">M. Bkassiny, Y. Li and S. K. Jayaweera, "A Survey on Machine-Learning Techniques in Cognitive Radios," </w:t>
                    </w:r>
                    <w:r>
                      <w:rPr>
                        <w:i/>
                        <w:iCs/>
                        <w:noProof/>
                      </w:rPr>
                      <w:t xml:space="preserve">IEEE Communications Survey and Tutorials,, </w:t>
                    </w:r>
                    <w:r>
                      <w:rPr>
                        <w:noProof/>
                      </w:rPr>
                      <w:t xml:space="preserve">vol. 15, no. 3, pp. 1136-1159, 2013. </w:t>
                    </w:r>
                  </w:p>
                </w:tc>
              </w:tr>
              <w:tr w:rsidR="00467FAB" w14:paraId="33460835" w14:textId="77777777">
                <w:trPr>
                  <w:divId w:val="450824279"/>
                  <w:tblCellSpacing w:w="15" w:type="dxa"/>
                </w:trPr>
                <w:tc>
                  <w:tcPr>
                    <w:tcW w:w="50" w:type="pct"/>
                    <w:hideMark/>
                  </w:tcPr>
                  <w:p w14:paraId="2B4CEA43" w14:textId="77777777" w:rsidR="00467FAB" w:rsidRDefault="00467FAB">
                    <w:pPr>
                      <w:pStyle w:val="Bibliography"/>
                      <w:rPr>
                        <w:noProof/>
                      </w:rPr>
                    </w:pPr>
                    <w:r>
                      <w:rPr>
                        <w:noProof/>
                      </w:rPr>
                      <w:t xml:space="preserve">[10] </w:t>
                    </w:r>
                  </w:p>
                </w:tc>
                <w:tc>
                  <w:tcPr>
                    <w:tcW w:w="0" w:type="auto"/>
                    <w:hideMark/>
                  </w:tcPr>
                  <w:p w14:paraId="40C3D16D" w14:textId="77777777" w:rsidR="00467FAB" w:rsidRDefault="00467FAB">
                    <w:pPr>
                      <w:pStyle w:val="Bibliography"/>
                      <w:rPr>
                        <w:noProof/>
                      </w:rPr>
                    </w:pPr>
                    <w:r>
                      <w:rPr>
                        <w:noProof/>
                      </w:rPr>
                      <w:t xml:space="preserve">S. Chatzinotas, B. Ottersten and R. D. Gaudenzi, Cooperative and Cognitive Satellite Systems,, Elsevier Academic Press, 2015. </w:t>
                    </w:r>
                  </w:p>
                </w:tc>
              </w:tr>
              <w:tr w:rsidR="00467FAB" w14:paraId="5296B30A" w14:textId="77777777">
                <w:trPr>
                  <w:divId w:val="450824279"/>
                  <w:tblCellSpacing w:w="15" w:type="dxa"/>
                </w:trPr>
                <w:tc>
                  <w:tcPr>
                    <w:tcW w:w="50" w:type="pct"/>
                    <w:hideMark/>
                  </w:tcPr>
                  <w:p w14:paraId="20B5A948" w14:textId="77777777" w:rsidR="00467FAB" w:rsidRDefault="00467FAB">
                    <w:pPr>
                      <w:pStyle w:val="Bibliography"/>
                      <w:rPr>
                        <w:noProof/>
                      </w:rPr>
                    </w:pPr>
                    <w:r>
                      <w:rPr>
                        <w:noProof/>
                      </w:rPr>
                      <w:t xml:space="preserve">[11] </w:t>
                    </w:r>
                  </w:p>
                </w:tc>
                <w:tc>
                  <w:tcPr>
                    <w:tcW w:w="0" w:type="auto"/>
                    <w:hideMark/>
                  </w:tcPr>
                  <w:p w14:paraId="742BE254" w14:textId="77777777" w:rsidR="00467FAB" w:rsidRDefault="00467FAB">
                    <w:pPr>
                      <w:pStyle w:val="Bibliography"/>
                      <w:rPr>
                        <w:noProof/>
                      </w:rPr>
                    </w:pPr>
                    <w:r>
                      <w:rPr>
                        <w:noProof/>
                      </w:rPr>
                      <w:t xml:space="preserve">S. K. Sharma, S. Chatzinotas, J. Grotz and B. Ottersten, "Implementation Issues of Cognitive Radio Techniques for Ka-band (17.7-19.7 GHz) SatComs," in </w:t>
                    </w:r>
                    <w:r>
                      <w:rPr>
                        <w:i/>
                        <w:iCs/>
                        <w:noProof/>
                      </w:rPr>
                      <w:t>7th Advanced Satellite Multimedia Systems Conference and the 13th Signal Processing for Space Communications Workshop</w:t>
                    </w:r>
                    <w:r>
                      <w:rPr>
                        <w:noProof/>
                      </w:rPr>
                      <w:t xml:space="preserve">, 2014. </w:t>
                    </w:r>
                  </w:p>
                </w:tc>
              </w:tr>
              <w:tr w:rsidR="00467FAB" w14:paraId="37A0F969" w14:textId="77777777">
                <w:trPr>
                  <w:divId w:val="450824279"/>
                  <w:tblCellSpacing w:w="15" w:type="dxa"/>
                </w:trPr>
                <w:tc>
                  <w:tcPr>
                    <w:tcW w:w="50" w:type="pct"/>
                    <w:hideMark/>
                  </w:tcPr>
                  <w:p w14:paraId="7A5F70A7" w14:textId="77777777" w:rsidR="00467FAB" w:rsidRDefault="00467FAB">
                    <w:pPr>
                      <w:pStyle w:val="Bibliography"/>
                      <w:rPr>
                        <w:noProof/>
                      </w:rPr>
                    </w:pPr>
                    <w:r>
                      <w:rPr>
                        <w:noProof/>
                      </w:rPr>
                      <w:t xml:space="preserve">[12] </w:t>
                    </w:r>
                  </w:p>
                </w:tc>
                <w:tc>
                  <w:tcPr>
                    <w:tcW w:w="0" w:type="auto"/>
                    <w:hideMark/>
                  </w:tcPr>
                  <w:p w14:paraId="3A71B7B2" w14:textId="77777777" w:rsidR="00467FAB" w:rsidRDefault="00467FAB">
                    <w:pPr>
                      <w:pStyle w:val="Bibliography"/>
                      <w:rPr>
                        <w:noProof/>
                      </w:rPr>
                    </w:pPr>
                    <w:r>
                      <w:rPr>
                        <w:noProof/>
                      </w:rPr>
                      <w:t xml:space="preserve">M. Kutner, C. Nachtsheim and J. Neter, Applied Linear Regression Models. 4th Ed., McGraw Hill, 2004. </w:t>
                    </w:r>
                  </w:p>
                </w:tc>
              </w:tr>
              <w:tr w:rsidR="00467FAB" w14:paraId="1AA03539" w14:textId="77777777">
                <w:trPr>
                  <w:divId w:val="450824279"/>
                  <w:tblCellSpacing w:w="15" w:type="dxa"/>
                </w:trPr>
                <w:tc>
                  <w:tcPr>
                    <w:tcW w:w="50" w:type="pct"/>
                    <w:hideMark/>
                  </w:tcPr>
                  <w:p w14:paraId="358D1181" w14:textId="77777777" w:rsidR="00467FAB" w:rsidRDefault="00467FAB">
                    <w:pPr>
                      <w:pStyle w:val="Bibliography"/>
                      <w:rPr>
                        <w:noProof/>
                      </w:rPr>
                    </w:pPr>
                    <w:r>
                      <w:rPr>
                        <w:noProof/>
                      </w:rPr>
                      <w:t xml:space="preserve">[13] </w:t>
                    </w:r>
                  </w:p>
                </w:tc>
                <w:tc>
                  <w:tcPr>
                    <w:tcW w:w="0" w:type="auto"/>
                    <w:hideMark/>
                  </w:tcPr>
                  <w:p w14:paraId="7FE54BF7" w14:textId="77777777" w:rsidR="00467FAB" w:rsidRDefault="00467FAB">
                    <w:pPr>
                      <w:pStyle w:val="Bibliography"/>
                      <w:rPr>
                        <w:noProof/>
                      </w:rPr>
                    </w:pPr>
                    <w:r>
                      <w:rPr>
                        <w:noProof/>
                      </w:rPr>
                      <w:t xml:space="preserve">C. Chatfield, The Analysis of Time Series, Chapman &amp; Hall/CRC, 2004. </w:t>
                    </w:r>
                  </w:p>
                </w:tc>
              </w:tr>
              <w:tr w:rsidR="00467FAB" w14:paraId="1308ED2A" w14:textId="77777777">
                <w:trPr>
                  <w:divId w:val="450824279"/>
                  <w:tblCellSpacing w:w="15" w:type="dxa"/>
                </w:trPr>
                <w:tc>
                  <w:tcPr>
                    <w:tcW w:w="50" w:type="pct"/>
                    <w:hideMark/>
                  </w:tcPr>
                  <w:p w14:paraId="0F26942A" w14:textId="77777777" w:rsidR="00467FAB" w:rsidRDefault="00467FAB">
                    <w:pPr>
                      <w:pStyle w:val="Bibliography"/>
                      <w:rPr>
                        <w:noProof/>
                      </w:rPr>
                    </w:pPr>
                    <w:r>
                      <w:rPr>
                        <w:noProof/>
                      </w:rPr>
                      <w:t xml:space="preserve">[14] </w:t>
                    </w:r>
                  </w:p>
                </w:tc>
                <w:tc>
                  <w:tcPr>
                    <w:tcW w:w="0" w:type="auto"/>
                    <w:hideMark/>
                  </w:tcPr>
                  <w:p w14:paraId="560EDB89" w14:textId="77777777" w:rsidR="00467FAB" w:rsidRDefault="00467FAB">
                    <w:pPr>
                      <w:pStyle w:val="Bibliography"/>
                      <w:rPr>
                        <w:noProof/>
                      </w:rPr>
                    </w:pPr>
                    <w:r>
                      <w:rPr>
                        <w:noProof/>
                      </w:rPr>
                      <w:t xml:space="preserve">O. C. Ibe, Fundamentals of Applied Probability and Random Processes, Elsevier, 2005. </w:t>
                    </w:r>
                  </w:p>
                </w:tc>
              </w:tr>
              <w:tr w:rsidR="00467FAB" w14:paraId="3A316552" w14:textId="77777777">
                <w:trPr>
                  <w:divId w:val="450824279"/>
                  <w:tblCellSpacing w:w="15" w:type="dxa"/>
                </w:trPr>
                <w:tc>
                  <w:tcPr>
                    <w:tcW w:w="50" w:type="pct"/>
                    <w:hideMark/>
                  </w:tcPr>
                  <w:p w14:paraId="587F284B" w14:textId="77777777" w:rsidR="00467FAB" w:rsidRDefault="00467FAB">
                    <w:pPr>
                      <w:pStyle w:val="Bibliography"/>
                      <w:rPr>
                        <w:noProof/>
                      </w:rPr>
                    </w:pPr>
                    <w:r>
                      <w:rPr>
                        <w:noProof/>
                      </w:rPr>
                      <w:lastRenderedPageBreak/>
                      <w:t xml:space="preserve">[15] </w:t>
                    </w:r>
                  </w:p>
                </w:tc>
                <w:tc>
                  <w:tcPr>
                    <w:tcW w:w="0" w:type="auto"/>
                    <w:hideMark/>
                  </w:tcPr>
                  <w:p w14:paraId="21399C64" w14:textId="77777777" w:rsidR="00467FAB" w:rsidRDefault="00467FAB">
                    <w:pPr>
                      <w:pStyle w:val="Bibliography"/>
                      <w:rPr>
                        <w:noProof/>
                      </w:rPr>
                    </w:pPr>
                    <w:r>
                      <w:rPr>
                        <w:noProof/>
                      </w:rPr>
                      <w:t xml:space="preserve">A. Leon-Garcia, Probability and Random Processes for Electrical Engineering, Addison-Wesley, 1994. </w:t>
                    </w:r>
                  </w:p>
                </w:tc>
              </w:tr>
              <w:tr w:rsidR="00467FAB" w14:paraId="7E82C05F" w14:textId="77777777">
                <w:trPr>
                  <w:divId w:val="450824279"/>
                  <w:tblCellSpacing w:w="15" w:type="dxa"/>
                </w:trPr>
                <w:tc>
                  <w:tcPr>
                    <w:tcW w:w="50" w:type="pct"/>
                    <w:hideMark/>
                  </w:tcPr>
                  <w:p w14:paraId="1408CF16" w14:textId="77777777" w:rsidR="00467FAB" w:rsidRDefault="00467FAB">
                    <w:pPr>
                      <w:pStyle w:val="Bibliography"/>
                      <w:rPr>
                        <w:noProof/>
                      </w:rPr>
                    </w:pPr>
                    <w:r>
                      <w:rPr>
                        <w:noProof/>
                      </w:rPr>
                      <w:t xml:space="preserve">[16] </w:t>
                    </w:r>
                  </w:p>
                </w:tc>
                <w:tc>
                  <w:tcPr>
                    <w:tcW w:w="0" w:type="auto"/>
                    <w:hideMark/>
                  </w:tcPr>
                  <w:p w14:paraId="30FD3FBB" w14:textId="77777777" w:rsidR="00467FAB" w:rsidRDefault="00467FAB">
                    <w:pPr>
                      <w:pStyle w:val="Bibliography"/>
                      <w:rPr>
                        <w:noProof/>
                      </w:rPr>
                    </w:pPr>
                    <w:r>
                      <w:rPr>
                        <w:noProof/>
                      </w:rPr>
                      <w:t xml:space="preserve">S. Miller and C. Donald, Probability and Random Processes With Applications to Signal Processing and communications, Elsevier, 2004. </w:t>
                    </w:r>
                  </w:p>
                </w:tc>
              </w:tr>
              <w:tr w:rsidR="00467FAB" w14:paraId="5E9372CB" w14:textId="77777777">
                <w:trPr>
                  <w:divId w:val="450824279"/>
                  <w:tblCellSpacing w:w="15" w:type="dxa"/>
                </w:trPr>
                <w:tc>
                  <w:tcPr>
                    <w:tcW w:w="50" w:type="pct"/>
                    <w:hideMark/>
                  </w:tcPr>
                  <w:p w14:paraId="791AFBBD" w14:textId="77777777" w:rsidR="00467FAB" w:rsidRDefault="00467FAB">
                    <w:pPr>
                      <w:pStyle w:val="Bibliography"/>
                      <w:rPr>
                        <w:noProof/>
                      </w:rPr>
                    </w:pPr>
                    <w:r>
                      <w:rPr>
                        <w:noProof/>
                      </w:rPr>
                      <w:t xml:space="preserve">[17] </w:t>
                    </w:r>
                  </w:p>
                </w:tc>
                <w:tc>
                  <w:tcPr>
                    <w:tcW w:w="0" w:type="auto"/>
                    <w:hideMark/>
                  </w:tcPr>
                  <w:p w14:paraId="1B386BFC" w14:textId="77777777" w:rsidR="00467FAB" w:rsidRDefault="00467FAB">
                    <w:pPr>
                      <w:pStyle w:val="Bibliography"/>
                      <w:rPr>
                        <w:noProof/>
                      </w:rPr>
                    </w:pPr>
                    <w:r>
                      <w:rPr>
                        <w:noProof/>
                      </w:rPr>
                      <w:t xml:space="preserve">P. V. R. Ferreira and A. M. Wyglinski, "QoS Improvement For LEO-based satcom At Ka-Band," </w:t>
                    </w:r>
                    <w:r>
                      <w:rPr>
                        <w:i/>
                        <w:iCs/>
                        <w:noProof/>
                      </w:rPr>
                      <w:t xml:space="preserve">IEEE Transactions on Aerospace and Electronic Systems, </w:t>
                    </w:r>
                    <w:r>
                      <w:rPr>
                        <w:noProof/>
                      </w:rPr>
                      <w:t xml:space="preserve">2016. </w:t>
                    </w:r>
                  </w:p>
                </w:tc>
              </w:tr>
              <w:tr w:rsidR="00467FAB" w14:paraId="6BACE794" w14:textId="77777777">
                <w:trPr>
                  <w:divId w:val="450824279"/>
                  <w:tblCellSpacing w:w="15" w:type="dxa"/>
                </w:trPr>
                <w:tc>
                  <w:tcPr>
                    <w:tcW w:w="50" w:type="pct"/>
                    <w:hideMark/>
                  </w:tcPr>
                  <w:p w14:paraId="59A7C430" w14:textId="77777777" w:rsidR="00467FAB" w:rsidRDefault="00467FAB">
                    <w:pPr>
                      <w:pStyle w:val="Bibliography"/>
                      <w:rPr>
                        <w:noProof/>
                      </w:rPr>
                    </w:pPr>
                    <w:r>
                      <w:rPr>
                        <w:noProof/>
                      </w:rPr>
                      <w:t xml:space="preserve">[18] </w:t>
                    </w:r>
                  </w:p>
                </w:tc>
                <w:tc>
                  <w:tcPr>
                    <w:tcW w:w="0" w:type="auto"/>
                    <w:hideMark/>
                  </w:tcPr>
                  <w:p w14:paraId="141E5B9A" w14:textId="77777777" w:rsidR="00467FAB" w:rsidRDefault="00467FAB">
                    <w:pPr>
                      <w:pStyle w:val="Bibliography"/>
                      <w:rPr>
                        <w:noProof/>
                      </w:rPr>
                    </w:pPr>
                    <w:r>
                      <w:rPr>
                        <w:noProof/>
                      </w:rPr>
                      <w:t xml:space="preserve">P. V. R. Ferreira, A. M. Wyglinski and R. Paffenroth, "Interactive Multiple Model Filter for Land-Mobile Satellite Communications at Ka-Band," </w:t>
                    </w:r>
                    <w:r>
                      <w:rPr>
                        <w:i/>
                        <w:iCs/>
                        <w:noProof/>
                      </w:rPr>
                      <w:t xml:space="preserve">IEEE Access, </w:t>
                    </w:r>
                    <w:r>
                      <w:rPr>
                        <w:noProof/>
                      </w:rPr>
                      <w:t xml:space="preserve">2016. </w:t>
                    </w:r>
                  </w:p>
                </w:tc>
              </w:tr>
              <w:tr w:rsidR="00467FAB" w14:paraId="365C6A04" w14:textId="77777777">
                <w:trPr>
                  <w:divId w:val="450824279"/>
                  <w:tblCellSpacing w:w="15" w:type="dxa"/>
                </w:trPr>
                <w:tc>
                  <w:tcPr>
                    <w:tcW w:w="50" w:type="pct"/>
                    <w:hideMark/>
                  </w:tcPr>
                  <w:p w14:paraId="633D014A" w14:textId="77777777" w:rsidR="00467FAB" w:rsidRDefault="00467FAB">
                    <w:pPr>
                      <w:pStyle w:val="Bibliography"/>
                      <w:rPr>
                        <w:noProof/>
                      </w:rPr>
                    </w:pPr>
                    <w:r>
                      <w:rPr>
                        <w:noProof/>
                      </w:rPr>
                      <w:t xml:space="preserve">[19] </w:t>
                    </w:r>
                  </w:p>
                </w:tc>
                <w:tc>
                  <w:tcPr>
                    <w:tcW w:w="0" w:type="auto"/>
                    <w:hideMark/>
                  </w:tcPr>
                  <w:p w14:paraId="36675CB5" w14:textId="77777777" w:rsidR="00467FAB" w:rsidRDefault="00467FAB">
                    <w:pPr>
                      <w:pStyle w:val="Bibliography"/>
                      <w:rPr>
                        <w:noProof/>
                      </w:rPr>
                    </w:pPr>
                    <w:r>
                      <w:rPr>
                        <w:noProof/>
                      </w:rPr>
                      <w:t xml:space="preserve">T. M. Hackett, S. Bilen, P. V. R. Ferreira, R. Paffenroth, A. M. Wyglinski and R. Reinhart, "Implementation of a Parameterized Interacting Multiple Model Filter on an FPGA for Satellite Communications," in </w:t>
                    </w:r>
                    <w:r>
                      <w:rPr>
                        <w:i/>
                        <w:iCs/>
                        <w:noProof/>
                      </w:rPr>
                      <w:t>34th AIAA International Communications Satellite Systems Conference</w:t>
                    </w:r>
                    <w:r>
                      <w:rPr>
                        <w:noProof/>
                      </w:rPr>
                      <w:t xml:space="preserve">, Cleveland, Ohio, 2016. </w:t>
                    </w:r>
                  </w:p>
                </w:tc>
              </w:tr>
              <w:tr w:rsidR="00467FAB" w14:paraId="34387388" w14:textId="77777777">
                <w:trPr>
                  <w:divId w:val="450824279"/>
                  <w:tblCellSpacing w:w="15" w:type="dxa"/>
                </w:trPr>
                <w:tc>
                  <w:tcPr>
                    <w:tcW w:w="50" w:type="pct"/>
                    <w:hideMark/>
                  </w:tcPr>
                  <w:p w14:paraId="125BE243" w14:textId="77777777" w:rsidR="00467FAB" w:rsidRDefault="00467FAB">
                    <w:pPr>
                      <w:pStyle w:val="Bibliography"/>
                      <w:rPr>
                        <w:noProof/>
                      </w:rPr>
                    </w:pPr>
                    <w:r>
                      <w:rPr>
                        <w:noProof/>
                      </w:rPr>
                      <w:t xml:space="preserve">[20] </w:t>
                    </w:r>
                  </w:p>
                </w:tc>
                <w:tc>
                  <w:tcPr>
                    <w:tcW w:w="0" w:type="auto"/>
                    <w:hideMark/>
                  </w:tcPr>
                  <w:p w14:paraId="6A03F0C4" w14:textId="77777777" w:rsidR="00467FAB" w:rsidRDefault="00467FAB">
                    <w:pPr>
                      <w:pStyle w:val="Bibliography"/>
                      <w:rPr>
                        <w:noProof/>
                      </w:rPr>
                    </w:pPr>
                    <w:r>
                      <w:rPr>
                        <w:noProof/>
                      </w:rPr>
                      <w:t xml:space="preserve">I. Guvenc and K. Ulas, Reliable Communications for Short-range Wireless Systems., Cambridge University Press, 2011. </w:t>
                    </w:r>
                  </w:p>
                </w:tc>
              </w:tr>
              <w:tr w:rsidR="00467FAB" w14:paraId="5324BD47" w14:textId="77777777">
                <w:trPr>
                  <w:divId w:val="450824279"/>
                  <w:tblCellSpacing w:w="15" w:type="dxa"/>
                </w:trPr>
                <w:tc>
                  <w:tcPr>
                    <w:tcW w:w="50" w:type="pct"/>
                    <w:hideMark/>
                  </w:tcPr>
                  <w:p w14:paraId="74B50A8F" w14:textId="77777777" w:rsidR="00467FAB" w:rsidRDefault="00467FAB">
                    <w:pPr>
                      <w:pStyle w:val="Bibliography"/>
                      <w:rPr>
                        <w:noProof/>
                      </w:rPr>
                    </w:pPr>
                    <w:r>
                      <w:rPr>
                        <w:noProof/>
                      </w:rPr>
                      <w:t xml:space="preserve">[21] </w:t>
                    </w:r>
                  </w:p>
                </w:tc>
                <w:tc>
                  <w:tcPr>
                    <w:tcW w:w="0" w:type="auto"/>
                    <w:hideMark/>
                  </w:tcPr>
                  <w:p w14:paraId="60630E34" w14:textId="77777777" w:rsidR="00467FAB" w:rsidRDefault="00467FAB">
                    <w:pPr>
                      <w:pStyle w:val="Bibliography"/>
                      <w:rPr>
                        <w:noProof/>
                      </w:rPr>
                    </w:pPr>
                    <w:r>
                      <w:rPr>
                        <w:noProof/>
                      </w:rPr>
                      <w:t xml:space="preserve">J. Cai, "Power Allocation and Scheduling for Ultra-Wideband Wireless Networks," </w:t>
                    </w:r>
                    <w:r>
                      <w:rPr>
                        <w:i/>
                        <w:iCs/>
                        <w:noProof/>
                      </w:rPr>
                      <w:t xml:space="preserve">IEEE Transactions on Vehicular Technology, </w:t>
                    </w:r>
                    <w:r>
                      <w:rPr>
                        <w:noProof/>
                      </w:rPr>
                      <w:t xml:space="preserve">vol. 57, pp. 1103-1112, 2008. </w:t>
                    </w:r>
                  </w:p>
                </w:tc>
              </w:tr>
              <w:tr w:rsidR="00467FAB" w14:paraId="440AA026" w14:textId="77777777">
                <w:trPr>
                  <w:divId w:val="450824279"/>
                  <w:tblCellSpacing w:w="15" w:type="dxa"/>
                </w:trPr>
                <w:tc>
                  <w:tcPr>
                    <w:tcW w:w="50" w:type="pct"/>
                    <w:hideMark/>
                  </w:tcPr>
                  <w:p w14:paraId="437E2535" w14:textId="77777777" w:rsidR="00467FAB" w:rsidRDefault="00467FAB">
                    <w:pPr>
                      <w:pStyle w:val="Bibliography"/>
                      <w:rPr>
                        <w:noProof/>
                      </w:rPr>
                    </w:pPr>
                    <w:r>
                      <w:rPr>
                        <w:noProof/>
                      </w:rPr>
                      <w:t xml:space="preserve">[22] </w:t>
                    </w:r>
                  </w:p>
                </w:tc>
                <w:tc>
                  <w:tcPr>
                    <w:tcW w:w="0" w:type="auto"/>
                    <w:hideMark/>
                  </w:tcPr>
                  <w:p w14:paraId="596648FB" w14:textId="77777777" w:rsidR="00467FAB" w:rsidRDefault="00467FAB">
                    <w:pPr>
                      <w:pStyle w:val="Bibliography"/>
                      <w:rPr>
                        <w:noProof/>
                      </w:rPr>
                    </w:pPr>
                    <w:r>
                      <w:rPr>
                        <w:noProof/>
                      </w:rPr>
                      <w:t xml:space="preserve">W. Baek, Reliable and Power Efficient Protocols for Space Communications and Wireless Ad-Hoc Networks, University of Southern California, 2006. </w:t>
                    </w:r>
                  </w:p>
                </w:tc>
              </w:tr>
              <w:tr w:rsidR="00467FAB" w14:paraId="0209B9C3" w14:textId="77777777">
                <w:trPr>
                  <w:divId w:val="450824279"/>
                  <w:tblCellSpacing w:w="15" w:type="dxa"/>
                </w:trPr>
                <w:tc>
                  <w:tcPr>
                    <w:tcW w:w="50" w:type="pct"/>
                    <w:hideMark/>
                  </w:tcPr>
                  <w:p w14:paraId="66AE98E9" w14:textId="77777777" w:rsidR="00467FAB" w:rsidRDefault="00467FAB">
                    <w:pPr>
                      <w:pStyle w:val="Bibliography"/>
                      <w:rPr>
                        <w:noProof/>
                      </w:rPr>
                    </w:pPr>
                    <w:r>
                      <w:rPr>
                        <w:noProof/>
                      </w:rPr>
                      <w:t xml:space="preserve">[23] </w:t>
                    </w:r>
                  </w:p>
                </w:tc>
                <w:tc>
                  <w:tcPr>
                    <w:tcW w:w="0" w:type="auto"/>
                    <w:hideMark/>
                  </w:tcPr>
                  <w:p w14:paraId="532D0AF2" w14:textId="77777777" w:rsidR="00467FAB" w:rsidRDefault="00467FAB">
                    <w:pPr>
                      <w:pStyle w:val="Bibliography"/>
                      <w:rPr>
                        <w:noProof/>
                      </w:rPr>
                    </w:pPr>
                    <w:r>
                      <w:rPr>
                        <w:noProof/>
                      </w:rPr>
                      <w:t xml:space="preserve">K.-H. Li, "An adaptive MAC protocol for satellite ATM," in </w:t>
                    </w:r>
                    <w:r>
                      <w:rPr>
                        <w:i/>
                        <w:iCs/>
                        <w:noProof/>
                      </w:rPr>
                      <w:t>15th International Conference on Information Networking</w:t>
                    </w:r>
                    <w:r>
                      <w:rPr>
                        <w:noProof/>
                      </w:rPr>
                      <w:t xml:space="preserve">. </w:t>
                    </w:r>
                  </w:p>
                </w:tc>
              </w:tr>
              <w:tr w:rsidR="00467FAB" w14:paraId="0E66C928" w14:textId="77777777">
                <w:trPr>
                  <w:divId w:val="450824279"/>
                  <w:tblCellSpacing w:w="15" w:type="dxa"/>
                </w:trPr>
                <w:tc>
                  <w:tcPr>
                    <w:tcW w:w="50" w:type="pct"/>
                    <w:hideMark/>
                  </w:tcPr>
                  <w:p w14:paraId="4A282B22" w14:textId="77777777" w:rsidR="00467FAB" w:rsidRDefault="00467FAB">
                    <w:pPr>
                      <w:pStyle w:val="Bibliography"/>
                      <w:rPr>
                        <w:noProof/>
                      </w:rPr>
                    </w:pPr>
                    <w:r>
                      <w:rPr>
                        <w:noProof/>
                      </w:rPr>
                      <w:t xml:space="preserve">[24] </w:t>
                    </w:r>
                  </w:p>
                </w:tc>
                <w:tc>
                  <w:tcPr>
                    <w:tcW w:w="0" w:type="auto"/>
                    <w:hideMark/>
                  </w:tcPr>
                  <w:p w14:paraId="020B812A" w14:textId="77777777" w:rsidR="00467FAB" w:rsidRDefault="00467FAB">
                    <w:pPr>
                      <w:pStyle w:val="Bibliography"/>
                      <w:rPr>
                        <w:noProof/>
                      </w:rPr>
                    </w:pPr>
                    <w:r>
                      <w:rPr>
                        <w:noProof/>
                      </w:rPr>
                      <w:t xml:space="preserve">T. Ors, "Analysis of an adaptive random/reservation MAC protocol for ATM over satellite," in </w:t>
                    </w:r>
                    <w:r>
                      <w:rPr>
                        <w:i/>
                        <w:iCs/>
                        <w:noProof/>
                      </w:rPr>
                      <w:t>IEEE 48th Vehicular Technology Conference</w:t>
                    </w:r>
                    <w:r>
                      <w:rPr>
                        <w:noProof/>
                      </w:rPr>
                      <w:t xml:space="preserve">, 1998. </w:t>
                    </w:r>
                  </w:p>
                </w:tc>
              </w:tr>
              <w:tr w:rsidR="00467FAB" w14:paraId="37532C49" w14:textId="77777777">
                <w:trPr>
                  <w:divId w:val="450824279"/>
                  <w:tblCellSpacing w:w="15" w:type="dxa"/>
                </w:trPr>
                <w:tc>
                  <w:tcPr>
                    <w:tcW w:w="50" w:type="pct"/>
                    <w:hideMark/>
                  </w:tcPr>
                  <w:p w14:paraId="183FAD0C" w14:textId="77777777" w:rsidR="00467FAB" w:rsidRDefault="00467FAB">
                    <w:pPr>
                      <w:pStyle w:val="Bibliography"/>
                      <w:rPr>
                        <w:noProof/>
                      </w:rPr>
                    </w:pPr>
                    <w:r>
                      <w:rPr>
                        <w:noProof/>
                      </w:rPr>
                      <w:t xml:space="preserve">[25] </w:t>
                    </w:r>
                  </w:p>
                </w:tc>
                <w:tc>
                  <w:tcPr>
                    <w:tcW w:w="0" w:type="auto"/>
                    <w:hideMark/>
                  </w:tcPr>
                  <w:p w14:paraId="5DDE619A" w14:textId="77777777" w:rsidR="00467FAB" w:rsidRDefault="00467FAB">
                    <w:pPr>
                      <w:pStyle w:val="Bibliography"/>
                      <w:rPr>
                        <w:noProof/>
                      </w:rPr>
                    </w:pPr>
                    <w:r>
                      <w:rPr>
                        <w:noProof/>
                      </w:rPr>
                      <w:t xml:space="preserve">M. Emmelmann and H. Bischl, "An adaptive MAC layer protocol for ATM-based LEO satellite networks," in </w:t>
                    </w:r>
                    <w:r>
                      <w:rPr>
                        <w:i/>
                        <w:iCs/>
                        <w:noProof/>
                      </w:rPr>
                      <w:t>IEEE 58th Vehicular Technology Conference</w:t>
                    </w:r>
                    <w:r>
                      <w:rPr>
                        <w:noProof/>
                      </w:rPr>
                      <w:t xml:space="preserve">, 2003. </w:t>
                    </w:r>
                  </w:p>
                </w:tc>
              </w:tr>
              <w:tr w:rsidR="00467FAB" w14:paraId="55DB5D95" w14:textId="77777777">
                <w:trPr>
                  <w:divId w:val="450824279"/>
                  <w:tblCellSpacing w:w="15" w:type="dxa"/>
                </w:trPr>
                <w:tc>
                  <w:tcPr>
                    <w:tcW w:w="50" w:type="pct"/>
                    <w:hideMark/>
                  </w:tcPr>
                  <w:p w14:paraId="0CD6B01C" w14:textId="77777777" w:rsidR="00467FAB" w:rsidRDefault="00467FAB">
                    <w:pPr>
                      <w:pStyle w:val="Bibliography"/>
                      <w:rPr>
                        <w:noProof/>
                      </w:rPr>
                    </w:pPr>
                    <w:r>
                      <w:rPr>
                        <w:noProof/>
                      </w:rPr>
                      <w:t xml:space="preserve">[26] </w:t>
                    </w:r>
                  </w:p>
                </w:tc>
                <w:tc>
                  <w:tcPr>
                    <w:tcW w:w="0" w:type="auto"/>
                    <w:hideMark/>
                  </w:tcPr>
                  <w:p w14:paraId="232ECF81" w14:textId="77777777" w:rsidR="00467FAB" w:rsidRDefault="00467FAB">
                    <w:pPr>
                      <w:pStyle w:val="Bibliography"/>
                      <w:rPr>
                        <w:noProof/>
                      </w:rPr>
                    </w:pPr>
                    <w:r>
                      <w:rPr>
                        <w:noProof/>
                      </w:rPr>
                      <w:t xml:space="preserve">J. P. Choi and V. W. S. Chan, "Adaptive communications over fading satellite channels," in </w:t>
                    </w:r>
                    <w:r>
                      <w:rPr>
                        <w:i/>
                        <w:iCs/>
                        <w:noProof/>
                      </w:rPr>
                      <w:t>IEEE International Conference on Communications</w:t>
                    </w:r>
                    <w:r>
                      <w:rPr>
                        <w:noProof/>
                      </w:rPr>
                      <w:t xml:space="preserve">, 2001. </w:t>
                    </w:r>
                  </w:p>
                </w:tc>
              </w:tr>
              <w:tr w:rsidR="00467FAB" w14:paraId="29C188F7" w14:textId="77777777">
                <w:trPr>
                  <w:divId w:val="450824279"/>
                  <w:tblCellSpacing w:w="15" w:type="dxa"/>
                </w:trPr>
                <w:tc>
                  <w:tcPr>
                    <w:tcW w:w="50" w:type="pct"/>
                    <w:hideMark/>
                  </w:tcPr>
                  <w:p w14:paraId="5BA1EF2D" w14:textId="77777777" w:rsidR="00467FAB" w:rsidRDefault="00467FAB">
                    <w:pPr>
                      <w:pStyle w:val="Bibliography"/>
                      <w:rPr>
                        <w:noProof/>
                      </w:rPr>
                    </w:pPr>
                    <w:r>
                      <w:rPr>
                        <w:noProof/>
                      </w:rPr>
                      <w:t xml:space="preserve">[27] </w:t>
                    </w:r>
                  </w:p>
                </w:tc>
                <w:tc>
                  <w:tcPr>
                    <w:tcW w:w="0" w:type="auto"/>
                    <w:hideMark/>
                  </w:tcPr>
                  <w:p w14:paraId="6E616737" w14:textId="77777777" w:rsidR="00467FAB" w:rsidRDefault="00467FAB">
                    <w:pPr>
                      <w:pStyle w:val="Bibliography"/>
                      <w:rPr>
                        <w:noProof/>
                      </w:rPr>
                    </w:pPr>
                    <w:r>
                      <w:rPr>
                        <w:noProof/>
                      </w:rPr>
                      <w:t xml:space="preserve">J. D. Huba and G. Joyce, "Global modeling of equatorial plasma bubbles," in </w:t>
                    </w:r>
                    <w:r>
                      <w:rPr>
                        <w:i/>
                        <w:iCs/>
                        <w:noProof/>
                      </w:rPr>
                      <w:t>GEOPHYSICAL RESEARCH LETTERS</w:t>
                    </w:r>
                    <w:r>
                      <w:rPr>
                        <w:noProof/>
                      </w:rPr>
                      <w:t xml:space="preserve">, 2010. </w:t>
                    </w:r>
                  </w:p>
                </w:tc>
              </w:tr>
              <w:tr w:rsidR="00467FAB" w14:paraId="7CF6F438" w14:textId="77777777">
                <w:trPr>
                  <w:divId w:val="450824279"/>
                  <w:tblCellSpacing w:w="15" w:type="dxa"/>
                </w:trPr>
                <w:tc>
                  <w:tcPr>
                    <w:tcW w:w="50" w:type="pct"/>
                    <w:hideMark/>
                  </w:tcPr>
                  <w:p w14:paraId="00B0396F" w14:textId="77777777" w:rsidR="00467FAB" w:rsidRDefault="00467FAB">
                    <w:pPr>
                      <w:pStyle w:val="Bibliography"/>
                      <w:rPr>
                        <w:noProof/>
                      </w:rPr>
                    </w:pPr>
                    <w:r>
                      <w:rPr>
                        <w:noProof/>
                      </w:rPr>
                      <w:t xml:space="preserve">[28] </w:t>
                    </w:r>
                  </w:p>
                </w:tc>
                <w:tc>
                  <w:tcPr>
                    <w:tcW w:w="0" w:type="auto"/>
                    <w:hideMark/>
                  </w:tcPr>
                  <w:p w14:paraId="039818AA" w14:textId="77777777" w:rsidR="00467FAB" w:rsidRDefault="00467FAB">
                    <w:pPr>
                      <w:pStyle w:val="Bibliography"/>
                      <w:rPr>
                        <w:noProof/>
                      </w:rPr>
                    </w:pPr>
                    <w:r>
                      <w:rPr>
                        <w:noProof/>
                      </w:rPr>
                      <w:t xml:space="preserve">J. D. Huba and G. Joyce, "Global modeling of equatorial plasma bubbles," </w:t>
                    </w:r>
                    <w:r>
                      <w:rPr>
                        <w:i/>
                        <w:iCs/>
                        <w:noProof/>
                      </w:rPr>
                      <w:t xml:space="preserve">Geophysical research letters, </w:t>
                    </w:r>
                    <w:r>
                      <w:rPr>
                        <w:noProof/>
                      </w:rPr>
                      <w:t xml:space="preserve">vol. 37, 2010. </w:t>
                    </w:r>
                  </w:p>
                </w:tc>
              </w:tr>
              <w:tr w:rsidR="00467FAB" w14:paraId="167E3BE3" w14:textId="77777777">
                <w:trPr>
                  <w:divId w:val="450824279"/>
                  <w:tblCellSpacing w:w="15" w:type="dxa"/>
                </w:trPr>
                <w:tc>
                  <w:tcPr>
                    <w:tcW w:w="50" w:type="pct"/>
                    <w:hideMark/>
                  </w:tcPr>
                  <w:p w14:paraId="2903F21A" w14:textId="77777777" w:rsidR="00467FAB" w:rsidRDefault="00467FAB">
                    <w:pPr>
                      <w:pStyle w:val="Bibliography"/>
                      <w:rPr>
                        <w:noProof/>
                      </w:rPr>
                    </w:pPr>
                    <w:r>
                      <w:rPr>
                        <w:noProof/>
                      </w:rPr>
                      <w:t xml:space="preserve">[29] </w:t>
                    </w:r>
                  </w:p>
                </w:tc>
                <w:tc>
                  <w:tcPr>
                    <w:tcW w:w="0" w:type="auto"/>
                    <w:hideMark/>
                  </w:tcPr>
                  <w:p w14:paraId="176B9D4C" w14:textId="77777777" w:rsidR="00467FAB" w:rsidRDefault="00467FAB">
                    <w:pPr>
                      <w:pStyle w:val="Bibliography"/>
                      <w:rPr>
                        <w:noProof/>
                      </w:rPr>
                    </w:pPr>
                    <w:r>
                      <w:rPr>
                        <w:noProof/>
                      </w:rPr>
                      <w:t>NASA, "Space Communications and Navigation," NASA ScaN Testbed, [Online]. Available: http://spaceflightsystems.grc.nasa.gov/SOPO/SCO/SCaNTestbed/Candidate/documents/PS-00958%20SCaN_Trifold.pdf.</w:t>
                    </w:r>
                  </w:p>
                </w:tc>
              </w:tr>
              <w:tr w:rsidR="00467FAB" w14:paraId="116F4742" w14:textId="77777777">
                <w:trPr>
                  <w:divId w:val="450824279"/>
                  <w:tblCellSpacing w:w="15" w:type="dxa"/>
                </w:trPr>
                <w:tc>
                  <w:tcPr>
                    <w:tcW w:w="50" w:type="pct"/>
                    <w:hideMark/>
                  </w:tcPr>
                  <w:p w14:paraId="03CC2DB0" w14:textId="77777777" w:rsidR="00467FAB" w:rsidRDefault="00467FAB">
                    <w:pPr>
                      <w:pStyle w:val="Bibliography"/>
                      <w:rPr>
                        <w:noProof/>
                      </w:rPr>
                    </w:pPr>
                    <w:r>
                      <w:rPr>
                        <w:noProof/>
                      </w:rPr>
                      <w:lastRenderedPageBreak/>
                      <w:t xml:space="preserve">[30] </w:t>
                    </w:r>
                  </w:p>
                </w:tc>
                <w:tc>
                  <w:tcPr>
                    <w:tcW w:w="0" w:type="auto"/>
                    <w:hideMark/>
                  </w:tcPr>
                  <w:p w14:paraId="4B017195" w14:textId="77777777" w:rsidR="00467FAB" w:rsidRDefault="00467FAB">
                    <w:pPr>
                      <w:pStyle w:val="Bibliography"/>
                      <w:rPr>
                        <w:noProof/>
                      </w:rPr>
                    </w:pPr>
                    <w:r>
                      <w:rPr>
                        <w:noProof/>
                      </w:rPr>
                      <w:t>Xilinx, "Xilinx Viterx-II Series FPGAs," Xilinx, [Online]. Available: http://www.xilinx.com/publications/matrix/virtexmatrix.pdf.</w:t>
                    </w:r>
                  </w:p>
                </w:tc>
              </w:tr>
            </w:tbl>
            <w:p w14:paraId="3B5DBB81" w14:textId="377948B3" w:rsidR="00E011EA" w:rsidRDefault="00E011EA" w:rsidP="00E011EA">
              <w:r>
                <w:rPr>
                  <w:b/>
                  <w:bCs/>
                  <w:noProof/>
                </w:rPr>
                <w:fldChar w:fldCharType="end"/>
              </w:r>
            </w:p>
          </w:sdtContent>
        </w:sdt>
      </w:sdtContent>
    </w:sdt>
    <w:sectPr w:rsidR="00E011EA" w:rsidSect="00FE725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1" w:author="Li, Max Hongming" w:date="2018-01-29T22:13:00Z" w:initials="LMH">
    <w:p w14:paraId="61739860" w14:textId="5A99DA52" w:rsidR="0087741F" w:rsidRDefault="0087741F">
      <w:pPr>
        <w:pStyle w:val="CommentText"/>
      </w:pPr>
      <w:r>
        <w:rPr>
          <w:rStyle w:val="CommentReference"/>
        </w:rPr>
        <w:annotationRef/>
      </w:r>
      <w:r>
        <w:t>I am unsure about if I should be adding more details to this part, considering that GANs are unlikely to be used due to a chicken and egg problem.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173986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739860" w16cid:durableId="1E1A1B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812616" w14:textId="77777777" w:rsidR="00EC031B" w:rsidRDefault="00EC031B" w:rsidP="0011245B">
      <w:pPr>
        <w:spacing w:after="0" w:line="240" w:lineRule="auto"/>
      </w:pPr>
      <w:r>
        <w:separator/>
      </w:r>
    </w:p>
  </w:endnote>
  <w:endnote w:type="continuationSeparator" w:id="0">
    <w:p w14:paraId="61D7BCBC" w14:textId="77777777" w:rsidR="00EC031B" w:rsidRDefault="00EC031B" w:rsidP="001124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MBX8">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7148442"/>
      <w:docPartObj>
        <w:docPartGallery w:val="Page Numbers (Bottom of Page)"/>
        <w:docPartUnique/>
      </w:docPartObj>
    </w:sdtPr>
    <w:sdtEndPr>
      <w:rPr>
        <w:noProof/>
      </w:rPr>
    </w:sdtEndPr>
    <w:sdtContent>
      <w:p w14:paraId="3EAE28EC" w14:textId="2DC31DAC" w:rsidR="0087741F" w:rsidRDefault="0087741F">
        <w:pPr>
          <w:pStyle w:val="Footer"/>
          <w:jc w:val="right"/>
        </w:pPr>
        <w:r>
          <w:fldChar w:fldCharType="begin"/>
        </w:r>
        <w:r>
          <w:instrText xml:space="preserve"> PAGE   \* MERGEFORMAT </w:instrText>
        </w:r>
        <w:r>
          <w:fldChar w:fldCharType="separate"/>
        </w:r>
        <w:r w:rsidR="0014335E">
          <w:rPr>
            <w:noProof/>
          </w:rPr>
          <w:t>18</w:t>
        </w:r>
        <w:r>
          <w:rPr>
            <w:noProof/>
          </w:rPr>
          <w:fldChar w:fldCharType="end"/>
        </w:r>
      </w:p>
    </w:sdtContent>
  </w:sdt>
  <w:p w14:paraId="199EB5F6" w14:textId="77777777" w:rsidR="0087741F" w:rsidRDefault="008774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EFBBA3" w14:textId="77777777" w:rsidR="00EC031B" w:rsidRDefault="00EC031B" w:rsidP="0011245B">
      <w:pPr>
        <w:spacing w:after="0" w:line="240" w:lineRule="auto"/>
      </w:pPr>
      <w:r>
        <w:separator/>
      </w:r>
    </w:p>
  </w:footnote>
  <w:footnote w:type="continuationSeparator" w:id="0">
    <w:p w14:paraId="0D86AA1C" w14:textId="77777777" w:rsidR="00EC031B" w:rsidRDefault="00EC031B" w:rsidP="001124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73903"/>
    <w:multiLevelType w:val="hybridMultilevel"/>
    <w:tmpl w:val="DC30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C7B99"/>
    <w:multiLevelType w:val="hybridMultilevel"/>
    <w:tmpl w:val="92C2B2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4A7A1D"/>
    <w:multiLevelType w:val="hybridMultilevel"/>
    <w:tmpl w:val="06983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D29CF"/>
    <w:multiLevelType w:val="hybridMultilevel"/>
    <w:tmpl w:val="838C1160"/>
    <w:lvl w:ilvl="0" w:tplc="04090011">
      <w:start w:val="1"/>
      <w:numFmt w:val="decimal"/>
      <w:lvlText w:val="%1)"/>
      <w:lvlJc w:val="left"/>
      <w:pPr>
        <w:ind w:left="936" w:hanging="360"/>
      </w:pPr>
      <w:rPr>
        <w:rFonts w:hint="default"/>
      </w:rPr>
    </w:lvl>
    <w:lvl w:ilvl="1" w:tplc="04090019">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0F2D57FF"/>
    <w:multiLevelType w:val="hybridMultilevel"/>
    <w:tmpl w:val="40EC1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290E13"/>
    <w:multiLevelType w:val="hybridMultilevel"/>
    <w:tmpl w:val="9E4EA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774318"/>
    <w:multiLevelType w:val="hybridMultilevel"/>
    <w:tmpl w:val="662E8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D41EDC"/>
    <w:multiLevelType w:val="hybridMultilevel"/>
    <w:tmpl w:val="746021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82775B"/>
    <w:multiLevelType w:val="multilevel"/>
    <w:tmpl w:val="C3866AF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685261D"/>
    <w:multiLevelType w:val="hybridMultilevel"/>
    <w:tmpl w:val="C8AA9A88"/>
    <w:lvl w:ilvl="0" w:tplc="952C3F46">
      <w:start w:val="1"/>
      <w:numFmt w:val="lowerLetter"/>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0" w15:restartNumberingAfterBreak="0">
    <w:nsid w:val="257540B6"/>
    <w:multiLevelType w:val="hybridMultilevel"/>
    <w:tmpl w:val="7C9C0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9050D8"/>
    <w:multiLevelType w:val="hybridMultilevel"/>
    <w:tmpl w:val="BF9446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6D6AD4"/>
    <w:multiLevelType w:val="hybridMultilevel"/>
    <w:tmpl w:val="27A2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D6D20"/>
    <w:multiLevelType w:val="hybridMultilevel"/>
    <w:tmpl w:val="4EE4D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483DDD"/>
    <w:multiLevelType w:val="hybridMultilevel"/>
    <w:tmpl w:val="0422D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6054C4"/>
    <w:multiLevelType w:val="hybridMultilevel"/>
    <w:tmpl w:val="3DAC50D0"/>
    <w:lvl w:ilvl="0" w:tplc="04090019">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F07D30"/>
    <w:multiLevelType w:val="hybridMultilevel"/>
    <w:tmpl w:val="D3F63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9B2922"/>
    <w:multiLevelType w:val="hybridMultilevel"/>
    <w:tmpl w:val="D06C62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25235E"/>
    <w:multiLevelType w:val="hybridMultilevel"/>
    <w:tmpl w:val="1C508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A72356"/>
    <w:multiLevelType w:val="hybridMultilevel"/>
    <w:tmpl w:val="8F983A7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C82829"/>
    <w:multiLevelType w:val="hybridMultilevel"/>
    <w:tmpl w:val="E6C0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941720"/>
    <w:multiLevelType w:val="hybridMultilevel"/>
    <w:tmpl w:val="AFFA8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19"/>
  </w:num>
  <w:num w:numId="12">
    <w:abstractNumId w:val="18"/>
  </w:num>
  <w:num w:numId="13">
    <w:abstractNumId w:val="6"/>
  </w:num>
  <w:num w:numId="14">
    <w:abstractNumId w:val="17"/>
  </w:num>
  <w:num w:numId="15">
    <w:abstractNumId w:val="21"/>
  </w:num>
  <w:num w:numId="16">
    <w:abstractNumId w:val="3"/>
  </w:num>
  <w:num w:numId="17">
    <w:abstractNumId w:val="9"/>
  </w:num>
  <w:num w:numId="18">
    <w:abstractNumId w:val="2"/>
  </w:num>
  <w:num w:numId="19">
    <w:abstractNumId w:val="13"/>
  </w:num>
  <w:num w:numId="20">
    <w:abstractNumId w:val="0"/>
  </w:num>
  <w:num w:numId="21">
    <w:abstractNumId w:val="14"/>
  </w:num>
  <w:num w:numId="22">
    <w:abstractNumId w:val="5"/>
  </w:num>
  <w:num w:numId="23">
    <w:abstractNumId w:val="7"/>
  </w:num>
  <w:num w:numId="24">
    <w:abstractNumId w:val="15"/>
  </w:num>
  <w:num w:numId="25">
    <w:abstractNumId w:val="1"/>
  </w:num>
  <w:num w:numId="26">
    <w:abstractNumId w:val="11"/>
  </w:num>
  <w:num w:numId="27">
    <w:abstractNumId w:val="10"/>
  </w:num>
  <w:num w:numId="28">
    <w:abstractNumId w:val="20"/>
  </w:num>
  <w:num w:numId="29">
    <w:abstractNumId w:val="4"/>
  </w:num>
  <w:num w:numId="30">
    <w:abstractNumId w:val="16"/>
  </w:num>
  <w:num w:numId="31">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 Max Hongming">
    <w15:presenceInfo w15:providerId="AD" w15:userId="S-1-5-21-42984439-453294426-150086368-10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6B61"/>
    <w:rsid w:val="00000775"/>
    <w:rsid w:val="000009EA"/>
    <w:rsid w:val="00002A3D"/>
    <w:rsid w:val="00002CE3"/>
    <w:rsid w:val="000034B1"/>
    <w:rsid w:val="0001164F"/>
    <w:rsid w:val="00017B17"/>
    <w:rsid w:val="00024F59"/>
    <w:rsid w:val="00025017"/>
    <w:rsid w:val="00025C76"/>
    <w:rsid w:val="000327CF"/>
    <w:rsid w:val="0003298C"/>
    <w:rsid w:val="00037662"/>
    <w:rsid w:val="00037D85"/>
    <w:rsid w:val="000401D7"/>
    <w:rsid w:val="000424A8"/>
    <w:rsid w:val="000432F7"/>
    <w:rsid w:val="0004376B"/>
    <w:rsid w:val="000443F4"/>
    <w:rsid w:val="0004459A"/>
    <w:rsid w:val="0005221D"/>
    <w:rsid w:val="00054034"/>
    <w:rsid w:val="00055A36"/>
    <w:rsid w:val="00055B53"/>
    <w:rsid w:val="0005684C"/>
    <w:rsid w:val="00056F0A"/>
    <w:rsid w:val="00061577"/>
    <w:rsid w:val="00062EDD"/>
    <w:rsid w:val="0006377C"/>
    <w:rsid w:val="00065B09"/>
    <w:rsid w:val="00066486"/>
    <w:rsid w:val="00067FF1"/>
    <w:rsid w:val="000707FC"/>
    <w:rsid w:val="0007192C"/>
    <w:rsid w:val="00074C50"/>
    <w:rsid w:val="0007652E"/>
    <w:rsid w:val="00077BA9"/>
    <w:rsid w:val="00081EA5"/>
    <w:rsid w:val="00085DCE"/>
    <w:rsid w:val="000865D7"/>
    <w:rsid w:val="000909BD"/>
    <w:rsid w:val="00093134"/>
    <w:rsid w:val="00094EAE"/>
    <w:rsid w:val="00095897"/>
    <w:rsid w:val="00095A2B"/>
    <w:rsid w:val="000A0A0F"/>
    <w:rsid w:val="000A28B9"/>
    <w:rsid w:val="000A6D59"/>
    <w:rsid w:val="000A7CEB"/>
    <w:rsid w:val="000B11F2"/>
    <w:rsid w:val="000B6D9B"/>
    <w:rsid w:val="000C0690"/>
    <w:rsid w:val="000C7192"/>
    <w:rsid w:val="000C7B2A"/>
    <w:rsid w:val="000D0254"/>
    <w:rsid w:val="000D0C6B"/>
    <w:rsid w:val="000D2ACC"/>
    <w:rsid w:val="000D5C62"/>
    <w:rsid w:val="000D6F8E"/>
    <w:rsid w:val="000E4765"/>
    <w:rsid w:val="000E5749"/>
    <w:rsid w:val="000F2A52"/>
    <w:rsid w:val="000F37CD"/>
    <w:rsid w:val="000F47AA"/>
    <w:rsid w:val="000F569D"/>
    <w:rsid w:val="001037B1"/>
    <w:rsid w:val="00104A71"/>
    <w:rsid w:val="001057BC"/>
    <w:rsid w:val="00107975"/>
    <w:rsid w:val="00111958"/>
    <w:rsid w:val="0011245B"/>
    <w:rsid w:val="001125F0"/>
    <w:rsid w:val="00113206"/>
    <w:rsid w:val="00113DD8"/>
    <w:rsid w:val="001144ED"/>
    <w:rsid w:val="001151E2"/>
    <w:rsid w:val="0011785B"/>
    <w:rsid w:val="00117B28"/>
    <w:rsid w:val="00117F11"/>
    <w:rsid w:val="001269E2"/>
    <w:rsid w:val="00126A4D"/>
    <w:rsid w:val="00127304"/>
    <w:rsid w:val="001345DB"/>
    <w:rsid w:val="00137498"/>
    <w:rsid w:val="00140313"/>
    <w:rsid w:val="00141ED9"/>
    <w:rsid w:val="0014335E"/>
    <w:rsid w:val="00143CA2"/>
    <w:rsid w:val="00144109"/>
    <w:rsid w:val="00145572"/>
    <w:rsid w:val="00150DDC"/>
    <w:rsid w:val="00152352"/>
    <w:rsid w:val="001538A7"/>
    <w:rsid w:val="00165372"/>
    <w:rsid w:val="00166EFC"/>
    <w:rsid w:val="001676D0"/>
    <w:rsid w:val="0017233B"/>
    <w:rsid w:val="001758D1"/>
    <w:rsid w:val="00176CDD"/>
    <w:rsid w:val="00176D98"/>
    <w:rsid w:val="0017709C"/>
    <w:rsid w:val="00180B26"/>
    <w:rsid w:val="00181217"/>
    <w:rsid w:val="001841AC"/>
    <w:rsid w:val="00186859"/>
    <w:rsid w:val="001868AE"/>
    <w:rsid w:val="00187DA6"/>
    <w:rsid w:val="0019183B"/>
    <w:rsid w:val="00196E80"/>
    <w:rsid w:val="001977B0"/>
    <w:rsid w:val="001A03CC"/>
    <w:rsid w:val="001A27C0"/>
    <w:rsid w:val="001A576B"/>
    <w:rsid w:val="001A6394"/>
    <w:rsid w:val="001B0984"/>
    <w:rsid w:val="001B5F4A"/>
    <w:rsid w:val="001C0BA4"/>
    <w:rsid w:val="001C5B26"/>
    <w:rsid w:val="001C5D34"/>
    <w:rsid w:val="001D025A"/>
    <w:rsid w:val="001D0935"/>
    <w:rsid w:val="001D65D1"/>
    <w:rsid w:val="001E1B34"/>
    <w:rsid w:val="001E2EDD"/>
    <w:rsid w:val="001F07AA"/>
    <w:rsid w:val="001F44AE"/>
    <w:rsid w:val="001F5A94"/>
    <w:rsid w:val="001F6157"/>
    <w:rsid w:val="001F6234"/>
    <w:rsid w:val="00201681"/>
    <w:rsid w:val="002021CC"/>
    <w:rsid w:val="00204FDD"/>
    <w:rsid w:val="0021006D"/>
    <w:rsid w:val="00214146"/>
    <w:rsid w:val="0022437D"/>
    <w:rsid w:val="00224415"/>
    <w:rsid w:val="002276BC"/>
    <w:rsid w:val="002309F0"/>
    <w:rsid w:val="00235885"/>
    <w:rsid w:val="00237E51"/>
    <w:rsid w:val="00244AB3"/>
    <w:rsid w:val="00245DA8"/>
    <w:rsid w:val="00255954"/>
    <w:rsid w:val="002576F3"/>
    <w:rsid w:val="0026354E"/>
    <w:rsid w:val="00263D52"/>
    <w:rsid w:val="00264C2E"/>
    <w:rsid w:val="002656F3"/>
    <w:rsid w:val="00265C0A"/>
    <w:rsid w:val="00266B49"/>
    <w:rsid w:val="002703CF"/>
    <w:rsid w:val="00270B95"/>
    <w:rsid w:val="002733A1"/>
    <w:rsid w:val="00282E2B"/>
    <w:rsid w:val="00285951"/>
    <w:rsid w:val="00287A48"/>
    <w:rsid w:val="00292482"/>
    <w:rsid w:val="00295440"/>
    <w:rsid w:val="00296EE6"/>
    <w:rsid w:val="002A1448"/>
    <w:rsid w:val="002A3108"/>
    <w:rsid w:val="002A31CD"/>
    <w:rsid w:val="002A3AD4"/>
    <w:rsid w:val="002A4CB9"/>
    <w:rsid w:val="002B573F"/>
    <w:rsid w:val="002C5E6A"/>
    <w:rsid w:val="002C77DC"/>
    <w:rsid w:val="002D0159"/>
    <w:rsid w:val="002D2208"/>
    <w:rsid w:val="002D5146"/>
    <w:rsid w:val="002D64F4"/>
    <w:rsid w:val="002D70E1"/>
    <w:rsid w:val="002E1040"/>
    <w:rsid w:val="002E1092"/>
    <w:rsid w:val="002E36DA"/>
    <w:rsid w:val="002E7241"/>
    <w:rsid w:val="002F09F6"/>
    <w:rsid w:val="002F2921"/>
    <w:rsid w:val="002F5789"/>
    <w:rsid w:val="003027A0"/>
    <w:rsid w:val="0030746D"/>
    <w:rsid w:val="00313244"/>
    <w:rsid w:val="00316507"/>
    <w:rsid w:val="003219D3"/>
    <w:rsid w:val="00323FFC"/>
    <w:rsid w:val="00324112"/>
    <w:rsid w:val="00324CAE"/>
    <w:rsid w:val="00326BA1"/>
    <w:rsid w:val="0033099E"/>
    <w:rsid w:val="0033527E"/>
    <w:rsid w:val="00336666"/>
    <w:rsid w:val="00340B7A"/>
    <w:rsid w:val="003463A3"/>
    <w:rsid w:val="0034783B"/>
    <w:rsid w:val="003521A9"/>
    <w:rsid w:val="00353F46"/>
    <w:rsid w:val="003545E0"/>
    <w:rsid w:val="00356B2F"/>
    <w:rsid w:val="00356EC9"/>
    <w:rsid w:val="00357DAA"/>
    <w:rsid w:val="00360518"/>
    <w:rsid w:val="00366278"/>
    <w:rsid w:val="003707B6"/>
    <w:rsid w:val="00373F25"/>
    <w:rsid w:val="00374762"/>
    <w:rsid w:val="0037478C"/>
    <w:rsid w:val="00374E3B"/>
    <w:rsid w:val="003801DA"/>
    <w:rsid w:val="00382B56"/>
    <w:rsid w:val="00382FB9"/>
    <w:rsid w:val="0038380F"/>
    <w:rsid w:val="00384ADF"/>
    <w:rsid w:val="0038505A"/>
    <w:rsid w:val="00387626"/>
    <w:rsid w:val="00390360"/>
    <w:rsid w:val="00391552"/>
    <w:rsid w:val="003917EA"/>
    <w:rsid w:val="003A2067"/>
    <w:rsid w:val="003A4661"/>
    <w:rsid w:val="003A48D9"/>
    <w:rsid w:val="003A7DC5"/>
    <w:rsid w:val="003B0E29"/>
    <w:rsid w:val="003B1800"/>
    <w:rsid w:val="003B6F0A"/>
    <w:rsid w:val="003B75DF"/>
    <w:rsid w:val="003C2D2D"/>
    <w:rsid w:val="003C44B5"/>
    <w:rsid w:val="003C7ED8"/>
    <w:rsid w:val="003D0869"/>
    <w:rsid w:val="003D1447"/>
    <w:rsid w:val="003D3329"/>
    <w:rsid w:val="003E160B"/>
    <w:rsid w:val="003F0952"/>
    <w:rsid w:val="003F2141"/>
    <w:rsid w:val="003F53B3"/>
    <w:rsid w:val="003F72E0"/>
    <w:rsid w:val="003F73A7"/>
    <w:rsid w:val="00401210"/>
    <w:rsid w:val="00401763"/>
    <w:rsid w:val="0040333C"/>
    <w:rsid w:val="00404546"/>
    <w:rsid w:val="00404B20"/>
    <w:rsid w:val="00412881"/>
    <w:rsid w:val="00413DD9"/>
    <w:rsid w:val="004217D6"/>
    <w:rsid w:val="00423696"/>
    <w:rsid w:val="00425ED9"/>
    <w:rsid w:val="004324F0"/>
    <w:rsid w:val="00433344"/>
    <w:rsid w:val="00434A5C"/>
    <w:rsid w:val="004356CE"/>
    <w:rsid w:val="00435B05"/>
    <w:rsid w:val="00436749"/>
    <w:rsid w:val="00436BC3"/>
    <w:rsid w:val="00437E48"/>
    <w:rsid w:val="0044359F"/>
    <w:rsid w:val="00444087"/>
    <w:rsid w:val="00450758"/>
    <w:rsid w:val="0045169B"/>
    <w:rsid w:val="00452B58"/>
    <w:rsid w:val="004563AA"/>
    <w:rsid w:val="00456569"/>
    <w:rsid w:val="00457074"/>
    <w:rsid w:val="0046312A"/>
    <w:rsid w:val="00463C90"/>
    <w:rsid w:val="004648B6"/>
    <w:rsid w:val="004670C4"/>
    <w:rsid w:val="00467FAB"/>
    <w:rsid w:val="00471352"/>
    <w:rsid w:val="0047362A"/>
    <w:rsid w:val="00473CAA"/>
    <w:rsid w:val="0047434A"/>
    <w:rsid w:val="00474CBE"/>
    <w:rsid w:val="00475ECB"/>
    <w:rsid w:val="0047750F"/>
    <w:rsid w:val="00477AB5"/>
    <w:rsid w:val="00480538"/>
    <w:rsid w:val="00484315"/>
    <w:rsid w:val="004905A1"/>
    <w:rsid w:val="00496FDE"/>
    <w:rsid w:val="004A01B7"/>
    <w:rsid w:val="004A30EF"/>
    <w:rsid w:val="004B3E75"/>
    <w:rsid w:val="004C171D"/>
    <w:rsid w:val="004C21F0"/>
    <w:rsid w:val="004C74E7"/>
    <w:rsid w:val="004C7642"/>
    <w:rsid w:val="004D32A3"/>
    <w:rsid w:val="004D622E"/>
    <w:rsid w:val="004D7D32"/>
    <w:rsid w:val="004E0956"/>
    <w:rsid w:val="004E363C"/>
    <w:rsid w:val="004E3CAB"/>
    <w:rsid w:val="004E67FF"/>
    <w:rsid w:val="004E7756"/>
    <w:rsid w:val="004F0191"/>
    <w:rsid w:val="004F09A8"/>
    <w:rsid w:val="004F4068"/>
    <w:rsid w:val="004F7FCE"/>
    <w:rsid w:val="005027F3"/>
    <w:rsid w:val="00502A43"/>
    <w:rsid w:val="00507501"/>
    <w:rsid w:val="00507E10"/>
    <w:rsid w:val="00510593"/>
    <w:rsid w:val="00510C18"/>
    <w:rsid w:val="00512EEE"/>
    <w:rsid w:val="00516F45"/>
    <w:rsid w:val="00517783"/>
    <w:rsid w:val="005205F4"/>
    <w:rsid w:val="0052100B"/>
    <w:rsid w:val="00525A34"/>
    <w:rsid w:val="00531621"/>
    <w:rsid w:val="00532FF0"/>
    <w:rsid w:val="00533CA0"/>
    <w:rsid w:val="005357B8"/>
    <w:rsid w:val="00536225"/>
    <w:rsid w:val="0054166F"/>
    <w:rsid w:val="00541ED2"/>
    <w:rsid w:val="00542288"/>
    <w:rsid w:val="00542BCE"/>
    <w:rsid w:val="005437F1"/>
    <w:rsid w:val="005470D9"/>
    <w:rsid w:val="00547AFF"/>
    <w:rsid w:val="00547C83"/>
    <w:rsid w:val="00547E21"/>
    <w:rsid w:val="00547EEF"/>
    <w:rsid w:val="005518F4"/>
    <w:rsid w:val="00553976"/>
    <w:rsid w:val="00554C3B"/>
    <w:rsid w:val="00555F2A"/>
    <w:rsid w:val="00556730"/>
    <w:rsid w:val="00560DD3"/>
    <w:rsid w:val="005631F1"/>
    <w:rsid w:val="005636E2"/>
    <w:rsid w:val="00571104"/>
    <w:rsid w:val="00574C72"/>
    <w:rsid w:val="00576B61"/>
    <w:rsid w:val="00577337"/>
    <w:rsid w:val="00577A08"/>
    <w:rsid w:val="00580015"/>
    <w:rsid w:val="00580336"/>
    <w:rsid w:val="0058401C"/>
    <w:rsid w:val="00593404"/>
    <w:rsid w:val="005934AA"/>
    <w:rsid w:val="005935AA"/>
    <w:rsid w:val="00593CA3"/>
    <w:rsid w:val="005948ED"/>
    <w:rsid w:val="00597BC6"/>
    <w:rsid w:val="00597DF8"/>
    <w:rsid w:val="005A1007"/>
    <w:rsid w:val="005A3A06"/>
    <w:rsid w:val="005A50F2"/>
    <w:rsid w:val="005B100C"/>
    <w:rsid w:val="005B1199"/>
    <w:rsid w:val="005B1CEE"/>
    <w:rsid w:val="005B5DF1"/>
    <w:rsid w:val="005B7206"/>
    <w:rsid w:val="005C17B5"/>
    <w:rsid w:val="005C185B"/>
    <w:rsid w:val="005C31E3"/>
    <w:rsid w:val="005C45E0"/>
    <w:rsid w:val="005C78D9"/>
    <w:rsid w:val="005D403F"/>
    <w:rsid w:val="005E196C"/>
    <w:rsid w:val="005E3300"/>
    <w:rsid w:val="005E6DEF"/>
    <w:rsid w:val="005F1B19"/>
    <w:rsid w:val="005F3088"/>
    <w:rsid w:val="005F59D4"/>
    <w:rsid w:val="005F7896"/>
    <w:rsid w:val="005F79FC"/>
    <w:rsid w:val="00600159"/>
    <w:rsid w:val="0060185B"/>
    <w:rsid w:val="00601A06"/>
    <w:rsid w:val="006040A1"/>
    <w:rsid w:val="0060656A"/>
    <w:rsid w:val="00606877"/>
    <w:rsid w:val="006103A8"/>
    <w:rsid w:val="0061091F"/>
    <w:rsid w:val="00611698"/>
    <w:rsid w:val="006141E4"/>
    <w:rsid w:val="00620520"/>
    <w:rsid w:val="00621445"/>
    <w:rsid w:val="0062157F"/>
    <w:rsid w:val="00621AD8"/>
    <w:rsid w:val="00625372"/>
    <w:rsid w:val="00630B26"/>
    <w:rsid w:val="0064124F"/>
    <w:rsid w:val="00642288"/>
    <w:rsid w:val="00642BBF"/>
    <w:rsid w:val="0064696B"/>
    <w:rsid w:val="0065309D"/>
    <w:rsid w:val="00656693"/>
    <w:rsid w:val="00657F8B"/>
    <w:rsid w:val="00660655"/>
    <w:rsid w:val="00661E25"/>
    <w:rsid w:val="00665032"/>
    <w:rsid w:val="00667EA6"/>
    <w:rsid w:val="006709B6"/>
    <w:rsid w:val="006714D4"/>
    <w:rsid w:val="006721C9"/>
    <w:rsid w:val="00672AD6"/>
    <w:rsid w:val="00675C83"/>
    <w:rsid w:val="00676ACB"/>
    <w:rsid w:val="006777D4"/>
    <w:rsid w:val="0068051E"/>
    <w:rsid w:val="006817D4"/>
    <w:rsid w:val="00681E3C"/>
    <w:rsid w:val="006823C0"/>
    <w:rsid w:val="00687099"/>
    <w:rsid w:val="006912AC"/>
    <w:rsid w:val="00691E19"/>
    <w:rsid w:val="00692BEE"/>
    <w:rsid w:val="006943E3"/>
    <w:rsid w:val="006948EB"/>
    <w:rsid w:val="00695709"/>
    <w:rsid w:val="006A1DD5"/>
    <w:rsid w:val="006A5F55"/>
    <w:rsid w:val="006A620D"/>
    <w:rsid w:val="006A7B03"/>
    <w:rsid w:val="006B381D"/>
    <w:rsid w:val="006B6810"/>
    <w:rsid w:val="006C1B02"/>
    <w:rsid w:val="006C7B82"/>
    <w:rsid w:val="006D191F"/>
    <w:rsid w:val="006E5C2D"/>
    <w:rsid w:val="006E6067"/>
    <w:rsid w:val="006F3123"/>
    <w:rsid w:val="006F4573"/>
    <w:rsid w:val="00702C03"/>
    <w:rsid w:val="00702CCA"/>
    <w:rsid w:val="00705A81"/>
    <w:rsid w:val="00707AC8"/>
    <w:rsid w:val="007108B4"/>
    <w:rsid w:val="00712C6E"/>
    <w:rsid w:val="00713A10"/>
    <w:rsid w:val="00713E03"/>
    <w:rsid w:val="00713E8E"/>
    <w:rsid w:val="00714EDF"/>
    <w:rsid w:val="00715A79"/>
    <w:rsid w:val="0071694B"/>
    <w:rsid w:val="0072138F"/>
    <w:rsid w:val="00722F46"/>
    <w:rsid w:val="007230EB"/>
    <w:rsid w:val="00724326"/>
    <w:rsid w:val="0072551D"/>
    <w:rsid w:val="00725C71"/>
    <w:rsid w:val="007260F8"/>
    <w:rsid w:val="007263B9"/>
    <w:rsid w:val="00732913"/>
    <w:rsid w:val="00732BC5"/>
    <w:rsid w:val="007369FB"/>
    <w:rsid w:val="00743B0B"/>
    <w:rsid w:val="0074491A"/>
    <w:rsid w:val="007461E3"/>
    <w:rsid w:val="007469F2"/>
    <w:rsid w:val="00746CA1"/>
    <w:rsid w:val="007473A2"/>
    <w:rsid w:val="007531F4"/>
    <w:rsid w:val="007544B4"/>
    <w:rsid w:val="00755C71"/>
    <w:rsid w:val="00755CA5"/>
    <w:rsid w:val="007576F4"/>
    <w:rsid w:val="00770170"/>
    <w:rsid w:val="00771527"/>
    <w:rsid w:val="00772F2B"/>
    <w:rsid w:val="00773792"/>
    <w:rsid w:val="00773979"/>
    <w:rsid w:val="007771C6"/>
    <w:rsid w:val="00777AAE"/>
    <w:rsid w:val="00777EA7"/>
    <w:rsid w:val="00782C0D"/>
    <w:rsid w:val="0078601A"/>
    <w:rsid w:val="00786FA6"/>
    <w:rsid w:val="00791BBA"/>
    <w:rsid w:val="00791F38"/>
    <w:rsid w:val="007938F9"/>
    <w:rsid w:val="007952C3"/>
    <w:rsid w:val="0079562B"/>
    <w:rsid w:val="00795AF7"/>
    <w:rsid w:val="00796C13"/>
    <w:rsid w:val="007A2608"/>
    <w:rsid w:val="007A317C"/>
    <w:rsid w:val="007A4A8F"/>
    <w:rsid w:val="007A4C4C"/>
    <w:rsid w:val="007A556B"/>
    <w:rsid w:val="007B3BAF"/>
    <w:rsid w:val="007B4BE6"/>
    <w:rsid w:val="007B5458"/>
    <w:rsid w:val="007C111B"/>
    <w:rsid w:val="007C16A4"/>
    <w:rsid w:val="007C37B1"/>
    <w:rsid w:val="007C7509"/>
    <w:rsid w:val="007D3984"/>
    <w:rsid w:val="007D54EF"/>
    <w:rsid w:val="007D5E50"/>
    <w:rsid w:val="007D713B"/>
    <w:rsid w:val="007D720F"/>
    <w:rsid w:val="007E373F"/>
    <w:rsid w:val="007E5F9C"/>
    <w:rsid w:val="007F08DF"/>
    <w:rsid w:val="007F2E46"/>
    <w:rsid w:val="007F3F39"/>
    <w:rsid w:val="007F4209"/>
    <w:rsid w:val="0081395C"/>
    <w:rsid w:val="00813CF9"/>
    <w:rsid w:val="00813DFF"/>
    <w:rsid w:val="008158EB"/>
    <w:rsid w:val="0081664C"/>
    <w:rsid w:val="00817502"/>
    <w:rsid w:val="00820D23"/>
    <w:rsid w:val="00821171"/>
    <w:rsid w:val="00822C7C"/>
    <w:rsid w:val="0082385E"/>
    <w:rsid w:val="008243F8"/>
    <w:rsid w:val="008247C1"/>
    <w:rsid w:val="0082502D"/>
    <w:rsid w:val="008332BD"/>
    <w:rsid w:val="00833DEA"/>
    <w:rsid w:val="008349A7"/>
    <w:rsid w:val="008364B0"/>
    <w:rsid w:val="008370E1"/>
    <w:rsid w:val="00837647"/>
    <w:rsid w:val="00842CAE"/>
    <w:rsid w:val="008433CF"/>
    <w:rsid w:val="008440EC"/>
    <w:rsid w:val="008465E8"/>
    <w:rsid w:val="00847E5C"/>
    <w:rsid w:val="00850C7D"/>
    <w:rsid w:val="00852C4A"/>
    <w:rsid w:val="00855F43"/>
    <w:rsid w:val="00861883"/>
    <w:rsid w:val="00863D11"/>
    <w:rsid w:val="00866B99"/>
    <w:rsid w:val="00866E6E"/>
    <w:rsid w:val="0087741F"/>
    <w:rsid w:val="0088289B"/>
    <w:rsid w:val="00887D06"/>
    <w:rsid w:val="008926A3"/>
    <w:rsid w:val="00893941"/>
    <w:rsid w:val="0089461E"/>
    <w:rsid w:val="00895BAD"/>
    <w:rsid w:val="00897693"/>
    <w:rsid w:val="00897913"/>
    <w:rsid w:val="00897950"/>
    <w:rsid w:val="008A1D5C"/>
    <w:rsid w:val="008A351F"/>
    <w:rsid w:val="008A3CC8"/>
    <w:rsid w:val="008A4120"/>
    <w:rsid w:val="008A57EA"/>
    <w:rsid w:val="008A5C9F"/>
    <w:rsid w:val="008B0FF6"/>
    <w:rsid w:val="008B266A"/>
    <w:rsid w:val="008B6AB2"/>
    <w:rsid w:val="008C05C9"/>
    <w:rsid w:val="008C0EAD"/>
    <w:rsid w:val="008C23B4"/>
    <w:rsid w:val="008C2C6D"/>
    <w:rsid w:val="008C6D71"/>
    <w:rsid w:val="008D05C7"/>
    <w:rsid w:val="008D138B"/>
    <w:rsid w:val="008D13C2"/>
    <w:rsid w:val="008D235A"/>
    <w:rsid w:val="008D6092"/>
    <w:rsid w:val="008D7E9B"/>
    <w:rsid w:val="008E0979"/>
    <w:rsid w:val="008E2375"/>
    <w:rsid w:val="008E2B5A"/>
    <w:rsid w:val="008E3F3C"/>
    <w:rsid w:val="008E5728"/>
    <w:rsid w:val="008E6CCD"/>
    <w:rsid w:val="008E7761"/>
    <w:rsid w:val="008F297F"/>
    <w:rsid w:val="008F4E80"/>
    <w:rsid w:val="008F5588"/>
    <w:rsid w:val="00902521"/>
    <w:rsid w:val="00904769"/>
    <w:rsid w:val="00904DA5"/>
    <w:rsid w:val="009058F7"/>
    <w:rsid w:val="00907C8C"/>
    <w:rsid w:val="00911136"/>
    <w:rsid w:val="009124AF"/>
    <w:rsid w:val="00913353"/>
    <w:rsid w:val="009136FF"/>
    <w:rsid w:val="00916913"/>
    <w:rsid w:val="00924311"/>
    <w:rsid w:val="0092689A"/>
    <w:rsid w:val="00930DF8"/>
    <w:rsid w:val="00936CCF"/>
    <w:rsid w:val="00940F88"/>
    <w:rsid w:val="00944605"/>
    <w:rsid w:val="0094652C"/>
    <w:rsid w:val="00946731"/>
    <w:rsid w:val="00947BA0"/>
    <w:rsid w:val="00951CBF"/>
    <w:rsid w:val="00961A4B"/>
    <w:rsid w:val="00963AA7"/>
    <w:rsid w:val="0096448A"/>
    <w:rsid w:val="0096582F"/>
    <w:rsid w:val="00966E84"/>
    <w:rsid w:val="0096724C"/>
    <w:rsid w:val="009717CB"/>
    <w:rsid w:val="009911A8"/>
    <w:rsid w:val="00993CD8"/>
    <w:rsid w:val="009A06AC"/>
    <w:rsid w:val="009A4F13"/>
    <w:rsid w:val="009A7E3C"/>
    <w:rsid w:val="009B1F22"/>
    <w:rsid w:val="009B7EE9"/>
    <w:rsid w:val="009C16B5"/>
    <w:rsid w:val="009C1FA5"/>
    <w:rsid w:val="009C4F7D"/>
    <w:rsid w:val="009C5292"/>
    <w:rsid w:val="009C7521"/>
    <w:rsid w:val="009C7D72"/>
    <w:rsid w:val="009D0215"/>
    <w:rsid w:val="009E4ABF"/>
    <w:rsid w:val="009E6FAF"/>
    <w:rsid w:val="009E7CBF"/>
    <w:rsid w:val="009F11D7"/>
    <w:rsid w:val="009F17AF"/>
    <w:rsid w:val="009F6746"/>
    <w:rsid w:val="00A00413"/>
    <w:rsid w:val="00A00A7B"/>
    <w:rsid w:val="00A03C65"/>
    <w:rsid w:val="00A03DDE"/>
    <w:rsid w:val="00A03EF4"/>
    <w:rsid w:val="00A071F9"/>
    <w:rsid w:val="00A10706"/>
    <w:rsid w:val="00A11624"/>
    <w:rsid w:val="00A11BB1"/>
    <w:rsid w:val="00A138CE"/>
    <w:rsid w:val="00A23A8B"/>
    <w:rsid w:val="00A2428D"/>
    <w:rsid w:val="00A244DB"/>
    <w:rsid w:val="00A24732"/>
    <w:rsid w:val="00A2771D"/>
    <w:rsid w:val="00A30BD0"/>
    <w:rsid w:val="00A32B22"/>
    <w:rsid w:val="00A35250"/>
    <w:rsid w:val="00A43858"/>
    <w:rsid w:val="00A44F9E"/>
    <w:rsid w:val="00A501E2"/>
    <w:rsid w:val="00A5056B"/>
    <w:rsid w:val="00A5292F"/>
    <w:rsid w:val="00A53623"/>
    <w:rsid w:val="00A5503E"/>
    <w:rsid w:val="00A633A5"/>
    <w:rsid w:val="00A63CD4"/>
    <w:rsid w:val="00A67A57"/>
    <w:rsid w:val="00A72230"/>
    <w:rsid w:val="00A7505C"/>
    <w:rsid w:val="00A7669F"/>
    <w:rsid w:val="00A7724C"/>
    <w:rsid w:val="00A83252"/>
    <w:rsid w:val="00A86BBD"/>
    <w:rsid w:val="00A8748E"/>
    <w:rsid w:val="00A911C9"/>
    <w:rsid w:val="00A9662D"/>
    <w:rsid w:val="00A96C84"/>
    <w:rsid w:val="00A96EA7"/>
    <w:rsid w:val="00A979D0"/>
    <w:rsid w:val="00AA54D7"/>
    <w:rsid w:val="00AB12B8"/>
    <w:rsid w:val="00AB31D7"/>
    <w:rsid w:val="00AB4566"/>
    <w:rsid w:val="00AC3176"/>
    <w:rsid w:val="00AC6549"/>
    <w:rsid w:val="00AD242F"/>
    <w:rsid w:val="00AD2C46"/>
    <w:rsid w:val="00AD3386"/>
    <w:rsid w:val="00AD4DD7"/>
    <w:rsid w:val="00AD7633"/>
    <w:rsid w:val="00AE5B82"/>
    <w:rsid w:val="00AE7F07"/>
    <w:rsid w:val="00AF1427"/>
    <w:rsid w:val="00AF4E72"/>
    <w:rsid w:val="00AF5427"/>
    <w:rsid w:val="00AF585D"/>
    <w:rsid w:val="00B048D8"/>
    <w:rsid w:val="00B056FA"/>
    <w:rsid w:val="00B064B2"/>
    <w:rsid w:val="00B07B27"/>
    <w:rsid w:val="00B1152B"/>
    <w:rsid w:val="00B13147"/>
    <w:rsid w:val="00B143D4"/>
    <w:rsid w:val="00B17B99"/>
    <w:rsid w:val="00B21B99"/>
    <w:rsid w:val="00B2715E"/>
    <w:rsid w:val="00B3073B"/>
    <w:rsid w:val="00B31E6D"/>
    <w:rsid w:val="00B34196"/>
    <w:rsid w:val="00B3476B"/>
    <w:rsid w:val="00B456DE"/>
    <w:rsid w:val="00B522A3"/>
    <w:rsid w:val="00B561B7"/>
    <w:rsid w:val="00B56FA5"/>
    <w:rsid w:val="00B6028D"/>
    <w:rsid w:val="00B63035"/>
    <w:rsid w:val="00B65587"/>
    <w:rsid w:val="00B659CC"/>
    <w:rsid w:val="00B66ED4"/>
    <w:rsid w:val="00B71043"/>
    <w:rsid w:val="00B757E4"/>
    <w:rsid w:val="00B75C70"/>
    <w:rsid w:val="00B7651C"/>
    <w:rsid w:val="00B8099F"/>
    <w:rsid w:val="00B81D6C"/>
    <w:rsid w:val="00B83255"/>
    <w:rsid w:val="00B871B1"/>
    <w:rsid w:val="00B91BFA"/>
    <w:rsid w:val="00B92FFA"/>
    <w:rsid w:val="00B94084"/>
    <w:rsid w:val="00BA0C09"/>
    <w:rsid w:val="00BA624E"/>
    <w:rsid w:val="00BA6F50"/>
    <w:rsid w:val="00BA7ADB"/>
    <w:rsid w:val="00BB6D55"/>
    <w:rsid w:val="00BB79FA"/>
    <w:rsid w:val="00BC3E87"/>
    <w:rsid w:val="00BC71DA"/>
    <w:rsid w:val="00BD0656"/>
    <w:rsid w:val="00BD234B"/>
    <w:rsid w:val="00BD3CDE"/>
    <w:rsid w:val="00BD5425"/>
    <w:rsid w:val="00BD67B2"/>
    <w:rsid w:val="00BE1932"/>
    <w:rsid w:val="00BE1EFD"/>
    <w:rsid w:val="00BE3670"/>
    <w:rsid w:val="00BE3FB9"/>
    <w:rsid w:val="00BE5198"/>
    <w:rsid w:val="00BE58CD"/>
    <w:rsid w:val="00BF27F5"/>
    <w:rsid w:val="00BF3704"/>
    <w:rsid w:val="00BF3755"/>
    <w:rsid w:val="00BF6C28"/>
    <w:rsid w:val="00C0094F"/>
    <w:rsid w:val="00C012E2"/>
    <w:rsid w:val="00C03A00"/>
    <w:rsid w:val="00C117A0"/>
    <w:rsid w:val="00C20962"/>
    <w:rsid w:val="00C236CD"/>
    <w:rsid w:val="00C32DAD"/>
    <w:rsid w:val="00C36420"/>
    <w:rsid w:val="00C364C4"/>
    <w:rsid w:val="00C369B7"/>
    <w:rsid w:val="00C36E2B"/>
    <w:rsid w:val="00C44E08"/>
    <w:rsid w:val="00C4512E"/>
    <w:rsid w:val="00C477A2"/>
    <w:rsid w:val="00C63196"/>
    <w:rsid w:val="00C63B95"/>
    <w:rsid w:val="00C6665C"/>
    <w:rsid w:val="00C6725D"/>
    <w:rsid w:val="00C7054B"/>
    <w:rsid w:val="00C70F7C"/>
    <w:rsid w:val="00C71AFB"/>
    <w:rsid w:val="00C752A2"/>
    <w:rsid w:val="00C7531E"/>
    <w:rsid w:val="00C75A10"/>
    <w:rsid w:val="00C75FE6"/>
    <w:rsid w:val="00C77F07"/>
    <w:rsid w:val="00C80352"/>
    <w:rsid w:val="00C80419"/>
    <w:rsid w:val="00C8205F"/>
    <w:rsid w:val="00C86AE1"/>
    <w:rsid w:val="00C91A8E"/>
    <w:rsid w:val="00C97E82"/>
    <w:rsid w:val="00CA5FB4"/>
    <w:rsid w:val="00CA6073"/>
    <w:rsid w:val="00CA67A4"/>
    <w:rsid w:val="00CB087B"/>
    <w:rsid w:val="00CB148D"/>
    <w:rsid w:val="00CB34A9"/>
    <w:rsid w:val="00CB5330"/>
    <w:rsid w:val="00CB7BC3"/>
    <w:rsid w:val="00CC19ED"/>
    <w:rsid w:val="00CC59BB"/>
    <w:rsid w:val="00CC7757"/>
    <w:rsid w:val="00CD111B"/>
    <w:rsid w:val="00CD2370"/>
    <w:rsid w:val="00CD2CA1"/>
    <w:rsid w:val="00CD5F1E"/>
    <w:rsid w:val="00CD71F1"/>
    <w:rsid w:val="00CE210E"/>
    <w:rsid w:val="00CE507E"/>
    <w:rsid w:val="00CE62EA"/>
    <w:rsid w:val="00CE68E2"/>
    <w:rsid w:val="00CE6C68"/>
    <w:rsid w:val="00CE7833"/>
    <w:rsid w:val="00CE7AD8"/>
    <w:rsid w:val="00CF16BC"/>
    <w:rsid w:val="00CF1E75"/>
    <w:rsid w:val="00CF26DC"/>
    <w:rsid w:val="00CF3624"/>
    <w:rsid w:val="00CF3E74"/>
    <w:rsid w:val="00CF4B7A"/>
    <w:rsid w:val="00CF4E38"/>
    <w:rsid w:val="00CF51AF"/>
    <w:rsid w:val="00CF727C"/>
    <w:rsid w:val="00D023FF"/>
    <w:rsid w:val="00D036B3"/>
    <w:rsid w:val="00D03F78"/>
    <w:rsid w:val="00D04F5E"/>
    <w:rsid w:val="00D050B6"/>
    <w:rsid w:val="00D06432"/>
    <w:rsid w:val="00D06A14"/>
    <w:rsid w:val="00D15017"/>
    <w:rsid w:val="00D1713A"/>
    <w:rsid w:val="00D217B2"/>
    <w:rsid w:val="00D2408F"/>
    <w:rsid w:val="00D2475C"/>
    <w:rsid w:val="00D30274"/>
    <w:rsid w:val="00D31005"/>
    <w:rsid w:val="00D35883"/>
    <w:rsid w:val="00D36455"/>
    <w:rsid w:val="00D3763A"/>
    <w:rsid w:val="00D4014B"/>
    <w:rsid w:val="00D41637"/>
    <w:rsid w:val="00D425F1"/>
    <w:rsid w:val="00D4645D"/>
    <w:rsid w:val="00D534ED"/>
    <w:rsid w:val="00D535A9"/>
    <w:rsid w:val="00D57955"/>
    <w:rsid w:val="00D57D4C"/>
    <w:rsid w:val="00D61315"/>
    <w:rsid w:val="00D62D2A"/>
    <w:rsid w:val="00D62FA2"/>
    <w:rsid w:val="00D64744"/>
    <w:rsid w:val="00D65663"/>
    <w:rsid w:val="00D65A25"/>
    <w:rsid w:val="00D66D04"/>
    <w:rsid w:val="00D70B53"/>
    <w:rsid w:val="00D7673F"/>
    <w:rsid w:val="00D8190A"/>
    <w:rsid w:val="00D83486"/>
    <w:rsid w:val="00D867B9"/>
    <w:rsid w:val="00D935FA"/>
    <w:rsid w:val="00D94659"/>
    <w:rsid w:val="00D96539"/>
    <w:rsid w:val="00DA0E35"/>
    <w:rsid w:val="00DA3EFA"/>
    <w:rsid w:val="00DA5E72"/>
    <w:rsid w:val="00DA6C0B"/>
    <w:rsid w:val="00DB29F4"/>
    <w:rsid w:val="00DB450E"/>
    <w:rsid w:val="00DB565A"/>
    <w:rsid w:val="00DB5886"/>
    <w:rsid w:val="00DB5FE4"/>
    <w:rsid w:val="00DB7542"/>
    <w:rsid w:val="00DC001C"/>
    <w:rsid w:val="00DC0EB5"/>
    <w:rsid w:val="00DC20AF"/>
    <w:rsid w:val="00DC428F"/>
    <w:rsid w:val="00DC6EC6"/>
    <w:rsid w:val="00DD1D0E"/>
    <w:rsid w:val="00DD2555"/>
    <w:rsid w:val="00DD25AF"/>
    <w:rsid w:val="00DD25C2"/>
    <w:rsid w:val="00DE1349"/>
    <w:rsid w:val="00DE4A70"/>
    <w:rsid w:val="00DF21AC"/>
    <w:rsid w:val="00DF2E5B"/>
    <w:rsid w:val="00DF3D9F"/>
    <w:rsid w:val="00DF7077"/>
    <w:rsid w:val="00DF7411"/>
    <w:rsid w:val="00E011EA"/>
    <w:rsid w:val="00E02721"/>
    <w:rsid w:val="00E02A87"/>
    <w:rsid w:val="00E04DDD"/>
    <w:rsid w:val="00E05251"/>
    <w:rsid w:val="00E06B0B"/>
    <w:rsid w:val="00E11BBC"/>
    <w:rsid w:val="00E11F46"/>
    <w:rsid w:val="00E13FA0"/>
    <w:rsid w:val="00E15B58"/>
    <w:rsid w:val="00E16F8D"/>
    <w:rsid w:val="00E17879"/>
    <w:rsid w:val="00E25FEB"/>
    <w:rsid w:val="00E262D1"/>
    <w:rsid w:val="00E26551"/>
    <w:rsid w:val="00E30062"/>
    <w:rsid w:val="00E3056E"/>
    <w:rsid w:val="00E30A86"/>
    <w:rsid w:val="00E32570"/>
    <w:rsid w:val="00E33BD4"/>
    <w:rsid w:val="00E342B4"/>
    <w:rsid w:val="00E36F3B"/>
    <w:rsid w:val="00E40BE1"/>
    <w:rsid w:val="00E410E9"/>
    <w:rsid w:val="00E43618"/>
    <w:rsid w:val="00E477BB"/>
    <w:rsid w:val="00E52BD2"/>
    <w:rsid w:val="00E546BF"/>
    <w:rsid w:val="00E55BCC"/>
    <w:rsid w:val="00E6118A"/>
    <w:rsid w:val="00E67B41"/>
    <w:rsid w:val="00E67D14"/>
    <w:rsid w:val="00E71354"/>
    <w:rsid w:val="00E74CAC"/>
    <w:rsid w:val="00E806C8"/>
    <w:rsid w:val="00E83E4F"/>
    <w:rsid w:val="00E84810"/>
    <w:rsid w:val="00E851A6"/>
    <w:rsid w:val="00E85899"/>
    <w:rsid w:val="00E92E95"/>
    <w:rsid w:val="00EA02A6"/>
    <w:rsid w:val="00EA2E14"/>
    <w:rsid w:val="00EB2D28"/>
    <w:rsid w:val="00EB3071"/>
    <w:rsid w:val="00EB3748"/>
    <w:rsid w:val="00EB392F"/>
    <w:rsid w:val="00EB7600"/>
    <w:rsid w:val="00EC031B"/>
    <w:rsid w:val="00EC4F6A"/>
    <w:rsid w:val="00EC6B98"/>
    <w:rsid w:val="00EC6E14"/>
    <w:rsid w:val="00EC7479"/>
    <w:rsid w:val="00EC767B"/>
    <w:rsid w:val="00ED1F20"/>
    <w:rsid w:val="00ED1F84"/>
    <w:rsid w:val="00ED525E"/>
    <w:rsid w:val="00ED5CF1"/>
    <w:rsid w:val="00ED62FB"/>
    <w:rsid w:val="00ED7365"/>
    <w:rsid w:val="00ED7A39"/>
    <w:rsid w:val="00EE3407"/>
    <w:rsid w:val="00EE4175"/>
    <w:rsid w:val="00EE6F81"/>
    <w:rsid w:val="00EE74F0"/>
    <w:rsid w:val="00EE77C0"/>
    <w:rsid w:val="00EF044F"/>
    <w:rsid w:val="00EF0542"/>
    <w:rsid w:val="00F01EE4"/>
    <w:rsid w:val="00F033ED"/>
    <w:rsid w:val="00F107CB"/>
    <w:rsid w:val="00F13D1F"/>
    <w:rsid w:val="00F17E00"/>
    <w:rsid w:val="00F20514"/>
    <w:rsid w:val="00F2258B"/>
    <w:rsid w:val="00F24370"/>
    <w:rsid w:val="00F24FE5"/>
    <w:rsid w:val="00F25612"/>
    <w:rsid w:val="00F267B6"/>
    <w:rsid w:val="00F271F5"/>
    <w:rsid w:val="00F27DE5"/>
    <w:rsid w:val="00F401B5"/>
    <w:rsid w:val="00F47E03"/>
    <w:rsid w:val="00F53156"/>
    <w:rsid w:val="00F5540A"/>
    <w:rsid w:val="00F5662D"/>
    <w:rsid w:val="00F579C6"/>
    <w:rsid w:val="00F606F9"/>
    <w:rsid w:val="00F655D1"/>
    <w:rsid w:val="00F65E5D"/>
    <w:rsid w:val="00F674DC"/>
    <w:rsid w:val="00F710E7"/>
    <w:rsid w:val="00F7446D"/>
    <w:rsid w:val="00F7505C"/>
    <w:rsid w:val="00F82350"/>
    <w:rsid w:val="00F87766"/>
    <w:rsid w:val="00F93B78"/>
    <w:rsid w:val="00F940B9"/>
    <w:rsid w:val="00F94307"/>
    <w:rsid w:val="00F94875"/>
    <w:rsid w:val="00FA1231"/>
    <w:rsid w:val="00FA316A"/>
    <w:rsid w:val="00FA36D2"/>
    <w:rsid w:val="00FA44D5"/>
    <w:rsid w:val="00FA7F33"/>
    <w:rsid w:val="00FB3A18"/>
    <w:rsid w:val="00FC0B54"/>
    <w:rsid w:val="00FC3FCB"/>
    <w:rsid w:val="00FD3F17"/>
    <w:rsid w:val="00FD6B77"/>
    <w:rsid w:val="00FE023E"/>
    <w:rsid w:val="00FE0384"/>
    <w:rsid w:val="00FE2434"/>
    <w:rsid w:val="00FE647B"/>
    <w:rsid w:val="00FE6512"/>
    <w:rsid w:val="00FE725D"/>
    <w:rsid w:val="00FE74B1"/>
    <w:rsid w:val="00FF0B0B"/>
    <w:rsid w:val="00FF1540"/>
    <w:rsid w:val="00FF46DF"/>
    <w:rsid w:val="00FF4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B27DA2"/>
  <w15:chartTrackingRefBased/>
  <w15:docId w15:val="{B72728F8-BF65-41C4-B04B-8668C124E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3FA0"/>
  </w:style>
  <w:style w:type="paragraph" w:styleId="Heading1">
    <w:name w:val="heading 1"/>
    <w:basedOn w:val="Normal"/>
    <w:next w:val="Normal"/>
    <w:link w:val="Heading1Char"/>
    <w:uiPriority w:val="9"/>
    <w:qFormat/>
    <w:rsid w:val="00AC6549"/>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AC6549"/>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AC6549"/>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AC6549"/>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AC6549"/>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AC6549"/>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AC6549"/>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C6549"/>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C6549"/>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654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AC654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AC654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AC654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AC654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AC654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AC65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C65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C654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AC654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AC654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AC654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AC654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C6549"/>
    <w:rPr>
      <w:color w:val="5A5A5A" w:themeColor="text1" w:themeTint="A5"/>
      <w:spacing w:val="10"/>
    </w:rPr>
  </w:style>
  <w:style w:type="character" w:styleId="Strong">
    <w:name w:val="Strong"/>
    <w:basedOn w:val="DefaultParagraphFont"/>
    <w:uiPriority w:val="22"/>
    <w:qFormat/>
    <w:rsid w:val="00AC6549"/>
    <w:rPr>
      <w:b/>
      <w:bCs/>
      <w:color w:val="000000" w:themeColor="text1"/>
    </w:rPr>
  </w:style>
  <w:style w:type="character" w:styleId="Emphasis">
    <w:name w:val="Emphasis"/>
    <w:basedOn w:val="DefaultParagraphFont"/>
    <w:uiPriority w:val="20"/>
    <w:qFormat/>
    <w:rsid w:val="00AC6549"/>
    <w:rPr>
      <w:i/>
      <w:iCs/>
      <w:color w:val="auto"/>
    </w:rPr>
  </w:style>
  <w:style w:type="paragraph" w:styleId="NoSpacing">
    <w:name w:val="No Spacing"/>
    <w:uiPriority w:val="1"/>
    <w:qFormat/>
    <w:rsid w:val="00AC6549"/>
    <w:pPr>
      <w:spacing w:after="0" w:line="240" w:lineRule="auto"/>
    </w:pPr>
  </w:style>
  <w:style w:type="paragraph" w:styleId="ListParagraph">
    <w:name w:val="List Paragraph"/>
    <w:basedOn w:val="Normal"/>
    <w:uiPriority w:val="34"/>
    <w:qFormat/>
    <w:rsid w:val="00AC6549"/>
    <w:pPr>
      <w:ind w:left="720"/>
      <w:contextualSpacing/>
    </w:pPr>
  </w:style>
  <w:style w:type="paragraph" w:styleId="Quote">
    <w:name w:val="Quote"/>
    <w:basedOn w:val="Normal"/>
    <w:next w:val="Normal"/>
    <w:link w:val="QuoteChar"/>
    <w:uiPriority w:val="29"/>
    <w:qFormat/>
    <w:rsid w:val="00AC6549"/>
    <w:pPr>
      <w:spacing w:before="160"/>
      <w:ind w:left="720" w:right="720"/>
    </w:pPr>
    <w:rPr>
      <w:i/>
      <w:iCs/>
      <w:color w:val="000000" w:themeColor="text1"/>
    </w:rPr>
  </w:style>
  <w:style w:type="character" w:customStyle="1" w:styleId="QuoteChar">
    <w:name w:val="Quote Char"/>
    <w:basedOn w:val="DefaultParagraphFont"/>
    <w:link w:val="Quote"/>
    <w:uiPriority w:val="29"/>
    <w:rsid w:val="00AC6549"/>
    <w:rPr>
      <w:i/>
      <w:iCs/>
      <w:color w:val="000000" w:themeColor="text1"/>
    </w:rPr>
  </w:style>
  <w:style w:type="paragraph" w:styleId="IntenseQuote">
    <w:name w:val="Intense Quote"/>
    <w:basedOn w:val="Normal"/>
    <w:next w:val="Normal"/>
    <w:link w:val="IntenseQuoteChar"/>
    <w:uiPriority w:val="30"/>
    <w:qFormat/>
    <w:rsid w:val="00AC654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C6549"/>
    <w:rPr>
      <w:color w:val="000000" w:themeColor="text1"/>
      <w:shd w:val="clear" w:color="auto" w:fill="F2F2F2" w:themeFill="background1" w:themeFillShade="F2"/>
    </w:rPr>
  </w:style>
  <w:style w:type="character" w:styleId="SubtleEmphasis">
    <w:name w:val="Subtle Emphasis"/>
    <w:basedOn w:val="DefaultParagraphFont"/>
    <w:uiPriority w:val="19"/>
    <w:qFormat/>
    <w:rsid w:val="00AC6549"/>
    <w:rPr>
      <w:i/>
      <w:iCs/>
      <w:color w:val="404040" w:themeColor="text1" w:themeTint="BF"/>
    </w:rPr>
  </w:style>
  <w:style w:type="character" w:styleId="IntenseEmphasis">
    <w:name w:val="Intense Emphasis"/>
    <w:basedOn w:val="DefaultParagraphFont"/>
    <w:uiPriority w:val="21"/>
    <w:qFormat/>
    <w:rsid w:val="00AC6549"/>
    <w:rPr>
      <w:b/>
      <w:bCs/>
      <w:i/>
      <w:iCs/>
      <w:caps/>
    </w:rPr>
  </w:style>
  <w:style w:type="character" w:styleId="SubtleReference">
    <w:name w:val="Subtle Reference"/>
    <w:basedOn w:val="DefaultParagraphFont"/>
    <w:uiPriority w:val="31"/>
    <w:qFormat/>
    <w:rsid w:val="00AC65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C6549"/>
    <w:rPr>
      <w:b/>
      <w:bCs/>
      <w:smallCaps/>
      <w:u w:val="single"/>
    </w:rPr>
  </w:style>
  <w:style w:type="character" w:styleId="BookTitle">
    <w:name w:val="Book Title"/>
    <w:basedOn w:val="DefaultParagraphFont"/>
    <w:uiPriority w:val="33"/>
    <w:qFormat/>
    <w:rsid w:val="00AC6549"/>
    <w:rPr>
      <w:b w:val="0"/>
      <w:bCs w:val="0"/>
      <w:smallCaps/>
      <w:spacing w:val="5"/>
    </w:rPr>
  </w:style>
  <w:style w:type="paragraph" w:styleId="TOCHeading">
    <w:name w:val="TOC Heading"/>
    <w:basedOn w:val="Heading1"/>
    <w:next w:val="Normal"/>
    <w:uiPriority w:val="39"/>
    <w:unhideWhenUsed/>
    <w:qFormat/>
    <w:rsid w:val="00AC6549"/>
    <w:pPr>
      <w:outlineLvl w:val="9"/>
    </w:pPr>
  </w:style>
  <w:style w:type="table" w:styleId="TableGrid">
    <w:name w:val="Table Grid"/>
    <w:basedOn w:val="TableNormal"/>
    <w:uiPriority w:val="39"/>
    <w:rsid w:val="00930D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D7633"/>
    <w:pPr>
      <w:spacing w:before="100" w:beforeAutospacing="1" w:after="100" w:afterAutospacing="1" w:line="240" w:lineRule="auto"/>
    </w:pPr>
    <w:rPr>
      <w:rFonts w:ascii="Times New Roman" w:eastAsiaTheme="minorEastAsia" w:hAnsi="Times New Roman" w:cs="Times New Roman"/>
      <w:sz w:val="24"/>
      <w:szCs w:val="24"/>
    </w:rPr>
  </w:style>
  <w:style w:type="paragraph" w:styleId="Bibliography">
    <w:name w:val="Bibliography"/>
    <w:basedOn w:val="Normal"/>
    <w:next w:val="Normal"/>
    <w:uiPriority w:val="37"/>
    <w:unhideWhenUsed/>
    <w:rsid w:val="00E011EA"/>
  </w:style>
  <w:style w:type="character" w:styleId="Hyperlink">
    <w:name w:val="Hyperlink"/>
    <w:basedOn w:val="DefaultParagraphFont"/>
    <w:uiPriority w:val="99"/>
    <w:unhideWhenUsed/>
    <w:rsid w:val="00F65E5D"/>
    <w:rPr>
      <w:color w:val="0000FF"/>
      <w:u w:val="single"/>
    </w:rPr>
  </w:style>
  <w:style w:type="paragraph" w:styleId="TOC1">
    <w:name w:val="toc 1"/>
    <w:basedOn w:val="Normal"/>
    <w:next w:val="Normal"/>
    <w:autoRedefine/>
    <w:uiPriority w:val="39"/>
    <w:unhideWhenUsed/>
    <w:rsid w:val="00C364C4"/>
    <w:pPr>
      <w:spacing w:after="100"/>
    </w:pPr>
  </w:style>
  <w:style w:type="paragraph" w:styleId="TOC2">
    <w:name w:val="toc 2"/>
    <w:basedOn w:val="Normal"/>
    <w:next w:val="Normal"/>
    <w:autoRedefine/>
    <w:uiPriority w:val="39"/>
    <w:unhideWhenUsed/>
    <w:rsid w:val="00C364C4"/>
    <w:pPr>
      <w:spacing w:after="100"/>
      <w:ind w:left="220"/>
    </w:pPr>
  </w:style>
  <w:style w:type="paragraph" w:styleId="TOC3">
    <w:name w:val="toc 3"/>
    <w:basedOn w:val="Normal"/>
    <w:next w:val="Normal"/>
    <w:autoRedefine/>
    <w:uiPriority w:val="39"/>
    <w:unhideWhenUsed/>
    <w:rsid w:val="00C364C4"/>
    <w:pPr>
      <w:spacing w:after="100"/>
      <w:ind w:left="440"/>
    </w:pPr>
  </w:style>
  <w:style w:type="paragraph" w:styleId="TableofFigures">
    <w:name w:val="table of figures"/>
    <w:basedOn w:val="Normal"/>
    <w:next w:val="Normal"/>
    <w:uiPriority w:val="99"/>
    <w:unhideWhenUsed/>
    <w:rsid w:val="00C364C4"/>
    <w:pPr>
      <w:spacing w:after="0"/>
    </w:pPr>
  </w:style>
  <w:style w:type="paragraph" w:styleId="Header">
    <w:name w:val="header"/>
    <w:basedOn w:val="Normal"/>
    <w:link w:val="HeaderChar"/>
    <w:uiPriority w:val="99"/>
    <w:unhideWhenUsed/>
    <w:rsid w:val="001124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45B"/>
  </w:style>
  <w:style w:type="paragraph" w:styleId="Footer">
    <w:name w:val="footer"/>
    <w:basedOn w:val="Normal"/>
    <w:link w:val="FooterChar"/>
    <w:uiPriority w:val="99"/>
    <w:unhideWhenUsed/>
    <w:rsid w:val="001124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245B"/>
  </w:style>
  <w:style w:type="character" w:styleId="CommentReference">
    <w:name w:val="annotation reference"/>
    <w:basedOn w:val="DefaultParagraphFont"/>
    <w:uiPriority w:val="99"/>
    <w:semiHidden/>
    <w:unhideWhenUsed/>
    <w:rsid w:val="00D06432"/>
    <w:rPr>
      <w:sz w:val="16"/>
      <w:szCs w:val="16"/>
    </w:rPr>
  </w:style>
  <w:style w:type="paragraph" w:styleId="CommentText">
    <w:name w:val="annotation text"/>
    <w:basedOn w:val="Normal"/>
    <w:link w:val="CommentTextChar"/>
    <w:uiPriority w:val="99"/>
    <w:semiHidden/>
    <w:unhideWhenUsed/>
    <w:rsid w:val="00D06432"/>
    <w:pPr>
      <w:spacing w:line="240" w:lineRule="auto"/>
    </w:pPr>
    <w:rPr>
      <w:sz w:val="20"/>
      <w:szCs w:val="20"/>
    </w:rPr>
  </w:style>
  <w:style w:type="character" w:customStyle="1" w:styleId="CommentTextChar">
    <w:name w:val="Comment Text Char"/>
    <w:basedOn w:val="DefaultParagraphFont"/>
    <w:link w:val="CommentText"/>
    <w:uiPriority w:val="99"/>
    <w:semiHidden/>
    <w:rsid w:val="00D06432"/>
    <w:rPr>
      <w:sz w:val="20"/>
      <w:szCs w:val="20"/>
    </w:rPr>
  </w:style>
  <w:style w:type="paragraph" w:styleId="CommentSubject">
    <w:name w:val="annotation subject"/>
    <w:basedOn w:val="CommentText"/>
    <w:next w:val="CommentText"/>
    <w:link w:val="CommentSubjectChar"/>
    <w:uiPriority w:val="99"/>
    <w:semiHidden/>
    <w:unhideWhenUsed/>
    <w:rsid w:val="00D06432"/>
    <w:rPr>
      <w:b/>
      <w:bCs/>
    </w:rPr>
  </w:style>
  <w:style w:type="character" w:customStyle="1" w:styleId="CommentSubjectChar">
    <w:name w:val="Comment Subject Char"/>
    <w:basedOn w:val="CommentTextChar"/>
    <w:link w:val="CommentSubject"/>
    <w:uiPriority w:val="99"/>
    <w:semiHidden/>
    <w:rsid w:val="00D06432"/>
    <w:rPr>
      <w:b/>
      <w:bCs/>
      <w:sz w:val="20"/>
      <w:szCs w:val="20"/>
    </w:rPr>
  </w:style>
  <w:style w:type="paragraph" w:styleId="BalloonText">
    <w:name w:val="Balloon Text"/>
    <w:basedOn w:val="Normal"/>
    <w:link w:val="BalloonTextChar"/>
    <w:uiPriority w:val="99"/>
    <w:semiHidden/>
    <w:unhideWhenUsed/>
    <w:rsid w:val="00D064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643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6506">
      <w:bodyDiv w:val="1"/>
      <w:marLeft w:val="0"/>
      <w:marRight w:val="0"/>
      <w:marTop w:val="0"/>
      <w:marBottom w:val="0"/>
      <w:divBdr>
        <w:top w:val="none" w:sz="0" w:space="0" w:color="auto"/>
        <w:left w:val="none" w:sz="0" w:space="0" w:color="auto"/>
        <w:bottom w:val="none" w:sz="0" w:space="0" w:color="auto"/>
        <w:right w:val="none" w:sz="0" w:space="0" w:color="auto"/>
      </w:divBdr>
    </w:div>
    <w:div w:id="20130627">
      <w:bodyDiv w:val="1"/>
      <w:marLeft w:val="0"/>
      <w:marRight w:val="0"/>
      <w:marTop w:val="0"/>
      <w:marBottom w:val="0"/>
      <w:divBdr>
        <w:top w:val="none" w:sz="0" w:space="0" w:color="auto"/>
        <w:left w:val="none" w:sz="0" w:space="0" w:color="auto"/>
        <w:bottom w:val="none" w:sz="0" w:space="0" w:color="auto"/>
        <w:right w:val="none" w:sz="0" w:space="0" w:color="auto"/>
      </w:divBdr>
    </w:div>
    <w:div w:id="23217734">
      <w:bodyDiv w:val="1"/>
      <w:marLeft w:val="0"/>
      <w:marRight w:val="0"/>
      <w:marTop w:val="0"/>
      <w:marBottom w:val="0"/>
      <w:divBdr>
        <w:top w:val="none" w:sz="0" w:space="0" w:color="auto"/>
        <w:left w:val="none" w:sz="0" w:space="0" w:color="auto"/>
        <w:bottom w:val="none" w:sz="0" w:space="0" w:color="auto"/>
        <w:right w:val="none" w:sz="0" w:space="0" w:color="auto"/>
      </w:divBdr>
    </w:div>
    <w:div w:id="25374881">
      <w:bodyDiv w:val="1"/>
      <w:marLeft w:val="0"/>
      <w:marRight w:val="0"/>
      <w:marTop w:val="0"/>
      <w:marBottom w:val="0"/>
      <w:divBdr>
        <w:top w:val="none" w:sz="0" w:space="0" w:color="auto"/>
        <w:left w:val="none" w:sz="0" w:space="0" w:color="auto"/>
        <w:bottom w:val="none" w:sz="0" w:space="0" w:color="auto"/>
        <w:right w:val="none" w:sz="0" w:space="0" w:color="auto"/>
      </w:divBdr>
    </w:div>
    <w:div w:id="31007666">
      <w:bodyDiv w:val="1"/>
      <w:marLeft w:val="0"/>
      <w:marRight w:val="0"/>
      <w:marTop w:val="0"/>
      <w:marBottom w:val="0"/>
      <w:divBdr>
        <w:top w:val="none" w:sz="0" w:space="0" w:color="auto"/>
        <w:left w:val="none" w:sz="0" w:space="0" w:color="auto"/>
        <w:bottom w:val="none" w:sz="0" w:space="0" w:color="auto"/>
        <w:right w:val="none" w:sz="0" w:space="0" w:color="auto"/>
      </w:divBdr>
    </w:div>
    <w:div w:id="38629679">
      <w:bodyDiv w:val="1"/>
      <w:marLeft w:val="0"/>
      <w:marRight w:val="0"/>
      <w:marTop w:val="0"/>
      <w:marBottom w:val="0"/>
      <w:divBdr>
        <w:top w:val="none" w:sz="0" w:space="0" w:color="auto"/>
        <w:left w:val="none" w:sz="0" w:space="0" w:color="auto"/>
        <w:bottom w:val="none" w:sz="0" w:space="0" w:color="auto"/>
        <w:right w:val="none" w:sz="0" w:space="0" w:color="auto"/>
      </w:divBdr>
    </w:div>
    <w:div w:id="62341441">
      <w:bodyDiv w:val="1"/>
      <w:marLeft w:val="0"/>
      <w:marRight w:val="0"/>
      <w:marTop w:val="0"/>
      <w:marBottom w:val="0"/>
      <w:divBdr>
        <w:top w:val="none" w:sz="0" w:space="0" w:color="auto"/>
        <w:left w:val="none" w:sz="0" w:space="0" w:color="auto"/>
        <w:bottom w:val="none" w:sz="0" w:space="0" w:color="auto"/>
        <w:right w:val="none" w:sz="0" w:space="0" w:color="auto"/>
      </w:divBdr>
    </w:div>
    <w:div w:id="63378166">
      <w:bodyDiv w:val="1"/>
      <w:marLeft w:val="0"/>
      <w:marRight w:val="0"/>
      <w:marTop w:val="0"/>
      <w:marBottom w:val="0"/>
      <w:divBdr>
        <w:top w:val="none" w:sz="0" w:space="0" w:color="auto"/>
        <w:left w:val="none" w:sz="0" w:space="0" w:color="auto"/>
        <w:bottom w:val="none" w:sz="0" w:space="0" w:color="auto"/>
        <w:right w:val="none" w:sz="0" w:space="0" w:color="auto"/>
      </w:divBdr>
    </w:div>
    <w:div w:id="84499253">
      <w:bodyDiv w:val="1"/>
      <w:marLeft w:val="0"/>
      <w:marRight w:val="0"/>
      <w:marTop w:val="0"/>
      <w:marBottom w:val="0"/>
      <w:divBdr>
        <w:top w:val="none" w:sz="0" w:space="0" w:color="auto"/>
        <w:left w:val="none" w:sz="0" w:space="0" w:color="auto"/>
        <w:bottom w:val="none" w:sz="0" w:space="0" w:color="auto"/>
        <w:right w:val="none" w:sz="0" w:space="0" w:color="auto"/>
      </w:divBdr>
    </w:div>
    <w:div w:id="88939614">
      <w:bodyDiv w:val="1"/>
      <w:marLeft w:val="0"/>
      <w:marRight w:val="0"/>
      <w:marTop w:val="0"/>
      <w:marBottom w:val="0"/>
      <w:divBdr>
        <w:top w:val="none" w:sz="0" w:space="0" w:color="auto"/>
        <w:left w:val="none" w:sz="0" w:space="0" w:color="auto"/>
        <w:bottom w:val="none" w:sz="0" w:space="0" w:color="auto"/>
        <w:right w:val="none" w:sz="0" w:space="0" w:color="auto"/>
      </w:divBdr>
    </w:div>
    <w:div w:id="89007074">
      <w:bodyDiv w:val="1"/>
      <w:marLeft w:val="0"/>
      <w:marRight w:val="0"/>
      <w:marTop w:val="0"/>
      <w:marBottom w:val="0"/>
      <w:divBdr>
        <w:top w:val="none" w:sz="0" w:space="0" w:color="auto"/>
        <w:left w:val="none" w:sz="0" w:space="0" w:color="auto"/>
        <w:bottom w:val="none" w:sz="0" w:space="0" w:color="auto"/>
        <w:right w:val="none" w:sz="0" w:space="0" w:color="auto"/>
      </w:divBdr>
    </w:div>
    <w:div w:id="127209494">
      <w:bodyDiv w:val="1"/>
      <w:marLeft w:val="0"/>
      <w:marRight w:val="0"/>
      <w:marTop w:val="0"/>
      <w:marBottom w:val="0"/>
      <w:divBdr>
        <w:top w:val="none" w:sz="0" w:space="0" w:color="auto"/>
        <w:left w:val="none" w:sz="0" w:space="0" w:color="auto"/>
        <w:bottom w:val="none" w:sz="0" w:space="0" w:color="auto"/>
        <w:right w:val="none" w:sz="0" w:space="0" w:color="auto"/>
      </w:divBdr>
    </w:div>
    <w:div w:id="152837244">
      <w:bodyDiv w:val="1"/>
      <w:marLeft w:val="0"/>
      <w:marRight w:val="0"/>
      <w:marTop w:val="0"/>
      <w:marBottom w:val="0"/>
      <w:divBdr>
        <w:top w:val="none" w:sz="0" w:space="0" w:color="auto"/>
        <w:left w:val="none" w:sz="0" w:space="0" w:color="auto"/>
        <w:bottom w:val="none" w:sz="0" w:space="0" w:color="auto"/>
        <w:right w:val="none" w:sz="0" w:space="0" w:color="auto"/>
      </w:divBdr>
    </w:div>
    <w:div w:id="172425923">
      <w:bodyDiv w:val="1"/>
      <w:marLeft w:val="0"/>
      <w:marRight w:val="0"/>
      <w:marTop w:val="0"/>
      <w:marBottom w:val="0"/>
      <w:divBdr>
        <w:top w:val="none" w:sz="0" w:space="0" w:color="auto"/>
        <w:left w:val="none" w:sz="0" w:space="0" w:color="auto"/>
        <w:bottom w:val="none" w:sz="0" w:space="0" w:color="auto"/>
        <w:right w:val="none" w:sz="0" w:space="0" w:color="auto"/>
      </w:divBdr>
    </w:div>
    <w:div w:id="195236431">
      <w:bodyDiv w:val="1"/>
      <w:marLeft w:val="0"/>
      <w:marRight w:val="0"/>
      <w:marTop w:val="0"/>
      <w:marBottom w:val="0"/>
      <w:divBdr>
        <w:top w:val="none" w:sz="0" w:space="0" w:color="auto"/>
        <w:left w:val="none" w:sz="0" w:space="0" w:color="auto"/>
        <w:bottom w:val="none" w:sz="0" w:space="0" w:color="auto"/>
        <w:right w:val="none" w:sz="0" w:space="0" w:color="auto"/>
      </w:divBdr>
    </w:div>
    <w:div w:id="207380974">
      <w:bodyDiv w:val="1"/>
      <w:marLeft w:val="0"/>
      <w:marRight w:val="0"/>
      <w:marTop w:val="0"/>
      <w:marBottom w:val="0"/>
      <w:divBdr>
        <w:top w:val="none" w:sz="0" w:space="0" w:color="auto"/>
        <w:left w:val="none" w:sz="0" w:space="0" w:color="auto"/>
        <w:bottom w:val="none" w:sz="0" w:space="0" w:color="auto"/>
        <w:right w:val="none" w:sz="0" w:space="0" w:color="auto"/>
      </w:divBdr>
    </w:div>
    <w:div w:id="207836743">
      <w:bodyDiv w:val="1"/>
      <w:marLeft w:val="0"/>
      <w:marRight w:val="0"/>
      <w:marTop w:val="0"/>
      <w:marBottom w:val="0"/>
      <w:divBdr>
        <w:top w:val="none" w:sz="0" w:space="0" w:color="auto"/>
        <w:left w:val="none" w:sz="0" w:space="0" w:color="auto"/>
        <w:bottom w:val="none" w:sz="0" w:space="0" w:color="auto"/>
        <w:right w:val="none" w:sz="0" w:space="0" w:color="auto"/>
      </w:divBdr>
    </w:div>
    <w:div w:id="219442011">
      <w:bodyDiv w:val="1"/>
      <w:marLeft w:val="0"/>
      <w:marRight w:val="0"/>
      <w:marTop w:val="0"/>
      <w:marBottom w:val="0"/>
      <w:divBdr>
        <w:top w:val="none" w:sz="0" w:space="0" w:color="auto"/>
        <w:left w:val="none" w:sz="0" w:space="0" w:color="auto"/>
        <w:bottom w:val="none" w:sz="0" w:space="0" w:color="auto"/>
        <w:right w:val="none" w:sz="0" w:space="0" w:color="auto"/>
      </w:divBdr>
    </w:div>
    <w:div w:id="231352553">
      <w:bodyDiv w:val="1"/>
      <w:marLeft w:val="0"/>
      <w:marRight w:val="0"/>
      <w:marTop w:val="0"/>
      <w:marBottom w:val="0"/>
      <w:divBdr>
        <w:top w:val="none" w:sz="0" w:space="0" w:color="auto"/>
        <w:left w:val="none" w:sz="0" w:space="0" w:color="auto"/>
        <w:bottom w:val="none" w:sz="0" w:space="0" w:color="auto"/>
        <w:right w:val="none" w:sz="0" w:space="0" w:color="auto"/>
      </w:divBdr>
    </w:div>
    <w:div w:id="239870380">
      <w:bodyDiv w:val="1"/>
      <w:marLeft w:val="0"/>
      <w:marRight w:val="0"/>
      <w:marTop w:val="0"/>
      <w:marBottom w:val="0"/>
      <w:divBdr>
        <w:top w:val="none" w:sz="0" w:space="0" w:color="auto"/>
        <w:left w:val="none" w:sz="0" w:space="0" w:color="auto"/>
        <w:bottom w:val="none" w:sz="0" w:space="0" w:color="auto"/>
        <w:right w:val="none" w:sz="0" w:space="0" w:color="auto"/>
      </w:divBdr>
    </w:div>
    <w:div w:id="241568971">
      <w:bodyDiv w:val="1"/>
      <w:marLeft w:val="0"/>
      <w:marRight w:val="0"/>
      <w:marTop w:val="0"/>
      <w:marBottom w:val="0"/>
      <w:divBdr>
        <w:top w:val="none" w:sz="0" w:space="0" w:color="auto"/>
        <w:left w:val="none" w:sz="0" w:space="0" w:color="auto"/>
        <w:bottom w:val="none" w:sz="0" w:space="0" w:color="auto"/>
        <w:right w:val="none" w:sz="0" w:space="0" w:color="auto"/>
      </w:divBdr>
    </w:div>
    <w:div w:id="246237282">
      <w:bodyDiv w:val="1"/>
      <w:marLeft w:val="0"/>
      <w:marRight w:val="0"/>
      <w:marTop w:val="0"/>
      <w:marBottom w:val="0"/>
      <w:divBdr>
        <w:top w:val="none" w:sz="0" w:space="0" w:color="auto"/>
        <w:left w:val="none" w:sz="0" w:space="0" w:color="auto"/>
        <w:bottom w:val="none" w:sz="0" w:space="0" w:color="auto"/>
        <w:right w:val="none" w:sz="0" w:space="0" w:color="auto"/>
      </w:divBdr>
    </w:div>
    <w:div w:id="284697979">
      <w:bodyDiv w:val="1"/>
      <w:marLeft w:val="0"/>
      <w:marRight w:val="0"/>
      <w:marTop w:val="0"/>
      <w:marBottom w:val="0"/>
      <w:divBdr>
        <w:top w:val="none" w:sz="0" w:space="0" w:color="auto"/>
        <w:left w:val="none" w:sz="0" w:space="0" w:color="auto"/>
        <w:bottom w:val="none" w:sz="0" w:space="0" w:color="auto"/>
        <w:right w:val="none" w:sz="0" w:space="0" w:color="auto"/>
      </w:divBdr>
    </w:div>
    <w:div w:id="301739783">
      <w:bodyDiv w:val="1"/>
      <w:marLeft w:val="0"/>
      <w:marRight w:val="0"/>
      <w:marTop w:val="0"/>
      <w:marBottom w:val="0"/>
      <w:divBdr>
        <w:top w:val="none" w:sz="0" w:space="0" w:color="auto"/>
        <w:left w:val="none" w:sz="0" w:space="0" w:color="auto"/>
        <w:bottom w:val="none" w:sz="0" w:space="0" w:color="auto"/>
        <w:right w:val="none" w:sz="0" w:space="0" w:color="auto"/>
      </w:divBdr>
    </w:div>
    <w:div w:id="314114084">
      <w:bodyDiv w:val="1"/>
      <w:marLeft w:val="0"/>
      <w:marRight w:val="0"/>
      <w:marTop w:val="0"/>
      <w:marBottom w:val="0"/>
      <w:divBdr>
        <w:top w:val="none" w:sz="0" w:space="0" w:color="auto"/>
        <w:left w:val="none" w:sz="0" w:space="0" w:color="auto"/>
        <w:bottom w:val="none" w:sz="0" w:space="0" w:color="auto"/>
        <w:right w:val="none" w:sz="0" w:space="0" w:color="auto"/>
      </w:divBdr>
    </w:div>
    <w:div w:id="319580148">
      <w:bodyDiv w:val="1"/>
      <w:marLeft w:val="0"/>
      <w:marRight w:val="0"/>
      <w:marTop w:val="0"/>
      <w:marBottom w:val="0"/>
      <w:divBdr>
        <w:top w:val="none" w:sz="0" w:space="0" w:color="auto"/>
        <w:left w:val="none" w:sz="0" w:space="0" w:color="auto"/>
        <w:bottom w:val="none" w:sz="0" w:space="0" w:color="auto"/>
        <w:right w:val="none" w:sz="0" w:space="0" w:color="auto"/>
      </w:divBdr>
    </w:div>
    <w:div w:id="342435700">
      <w:bodyDiv w:val="1"/>
      <w:marLeft w:val="0"/>
      <w:marRight w:val="0"/>
      <w:marTop w:val="0"/>
      <w:marBottom w:val="0"/>
      <w:divBdr>
        <w:top w:val="none" w:sz="0" w:space="0" w:color="auto"/>
        <w:left w:val="none" w:sz="0" w:space="0" w:color="auto"/>
        <w:bottom w:val="none" w:sz="0" w:space="0" w:color="auto"/>
        <w:right w:val="none" w:sz="0" w:space="0" w:color="auto"/>
      </w:divBdr>
    </w:div>
    <w:div w:id="352222912">
      <w:bodyDiv w:val="1"/>
      <w:marLeft w:val="0"/>
      <w:marRight w:val="0"/>
      <w:marTop w:val="0"/>
      <w:marBottom w:val="0"/>
      <w:divBdr>
        <w:top w:val="none" w:sz="0" w:space="0" w:color="auto"/>
        <w:left w:val="none" w:sz="0" w:space="0" w:color="auto"/>
        <w:bottom w:val="none" w:sz="0" w:space="0" w:color="auto"/>
        <w:right w:val="none" w:sz="0" w:space="0" w:color="auto"/>
      </w:divBdr>
    </w:div>
    <w:div w:id="356929406">
      <w:bodyDiv w:val="1"/>
      <w:marLeft w:val="0"/>
      <w:marRight w:val="0"/>
      <w:marTop w:val="0"/>
      <w:marBottom w:val="0"/>
      <w:divBdr>
        <w:top w:val="none" w:sz="0" w:space="0" w:color="auto"/>
        <w:left w:val="none" w:sz="0" w:space="0" w:color="auto"/>
        <w:bottom w:val="none" w:sz="0" w:space="0" w:color="auto"/>
        <w:right w:val="none" w:sz="0" w:space="0" w:color="auto"/>
      </w:divBdr>
    </w:div>
    <w:div w:id="368265807">
      <w:bodyDiv w:val="1"/>
      <w:marLeft w:val="0"/>
      <w:marRight w:val="0"/>
      <w:marTop w:val="0"/>
      <w:marBottom w:val="0"/>
      <w:divBdr>
        <w:top w:val="none" w:sz="0" w:space="0" w:color="auto"/>
        <w:left w:val="none" w:sz="0" w:space="0" w:color="auto"/>
        <w:bottom w:val="none" w:sz="0" w:space="0" w:color="auto"/>
        <w:right w:val="none" w:sz="0" w:space="0" w:color="auto"/>
      </w:divBdr>
    </w:div>
    <w:div w:id="370687068">
      <w:bodyDiv w:val="1"/>
      <w:marLeft w:val="0"/>
      <w:marRight w:val="0"/>
      <w:marTop w:val="0"/>
      <w:marBottom w:val="0"/>
      <w:divBdr>
        <w:top w:val="none" w:sz="0" w:space="0" w:color="auto"/>
        <w:left w:val="none" w:sz="0" w:space="0" w:color="auto"/>
        <w:bottom w:val="none" w:sz="0" w:space="0" w:color="auto"/>
        <w:right w:val="none" w:sz="0" w:space="0" w:color="auto"/>
      </w:divBdr>
    </w:div>
    <w:div w:id="403383424">
      <w:bodyDiv w:val="1"/>
      <w:marLeft w:val="0"/>
      <w:marRight w:val="0"/>
      <w:marTop w:val="0"/>
      <w:marBottom w:val="0"/>
      <w:divBdr>
        <w:top w:val="none" w:sz="0" w:space="0" w:color="auto"/>
        <w:left w:val="none" w:sz="0" w:space="0" w:color="auto"/>
        <w:bottom w:val="none" w:sz="0" w:space="0" w:color="auto"/>
        <w:right w:val="none" w:sz="0" w:space="0" w:color="auto"/>
      </w:divBdr>
    </w:div>
    <w:div w:id="405614360">
      <w:bodyDiv w:val="1"/>
      <w:marLeft w:val="0"/>
      <w:marRight w:val="0"/>
      <w:marTop w:val="0"/>
      <w:marBottom w:val="0"/>
      <w:divBdr>
        <w:top w:val="none" w:sz="0" w:space="0" w:color="auto"/>
        <w:left w:val="none" w:sz="0" w:space="0" w:color="auto"/>
        <w:bottom w:val="none" w:sz="0" w:space="0" w:color="auto"/>
        <w:right w:val="none" w:sz="0" w:space="0" w:color="auto"/>
      </w:divBdr>
    </w:div>
    <w:div w:id="421681588">
      <w:bodyDiv w:val="1"/>
      <w:marLeft w:val="0"/>
      <w:marRight w:val="0"/>
      <w:marTop w:val="0"/>
      <w:marBottom w:val="0"/>
      <w:divBdr>
        <w:top w:val="none" w:sz="0" w:space="0" w:color="auto"/>
        <w:left w:val="none" w:sz="0" w:space="0" w:color="auto"/>
        <w:bottom w:val="none" w:sz="0" w:space="0" w:color="auto"/>
        <w:right w:val="none" w:sz="0" w:space="0" w:color="auto"/>
      </w:divBdr>
    </w:div>
    <w:div w:id="430859526">
      <w:bodyDiv w:val="1"/>
      <w:marLeft w:val="0"/>
      <w:marRight w:val="0"/>
      <w:marTop w:val="0"/>
      <w:marBottom w:val="0"/>
      <w:divBdr>
        <w:top w:val="none" w:sz="0" w:space="0" w:color="auto"/>
        <w:left w:val="none" w:sz="0" w:space="0" w:color="auto"/>
        <w:bottom w:val="none" w:sz="0" w:space="0" w:color="auto"/>
        <w:right w:val="none" w:sz="0" w:space="0" w:color="auto"/>
      </w:divBdr>
    </w:div>
    <w:div w:id="438574947">
      <w:bodyDiv w:val="1"/>
      <w:marLeft w:val="0"/>
      <w:marRight w:val="0"/>
      <w:marTop w:val="0"/>
      <w:marBottom w:val="0"/>
      <w:divBdr>
        <w:top w:val="none" w:sz="0" w:space="0" w:color="auto"/>
        <w:left w:val="none" w:sz="0" w:space="0" w:color="auto"/>
        <w:bottom w:val="none" w:sz="0" w:space="0" w:color="auto"/>
        <w:right w:val="none" w:sz="0" w:space="0" w:color="auto"/>
      </w:divBdr>
    </w:div>
    <w:div w:id="450824279">
      <w:bodyDiv w:val="1"/>
      <w:marLeft w:val="0"/>
      <w:marRight w:val="0"/>
      <w:marTop w:val="0"/>
      <w:marBottom w:val="0"/>
      <w:divBdr>
        <w:top w:val="none" w:sz="0" w:space="0" w:color="auto"/>
        <w:left w:val="none" w:sz="0" w:space="0" w:color="auto"/>
        <w:bottom w:val="none" w:sz="0" w:space="0" w:color="auto"/>
        <w:right w:val="none" w:sz="0" w:space="0" w:color="auto"/>
      </w:divBdr>
    </w:div>
    <w:div w:id="481696178">
      <w:bodyDiv w:val="1"/>
      <w:marLeft w:val="0"/>
      <w:marRight w:val="0"/>
      <w:marTop w:val="0"/>
      <w:marBottom w:val="0"/>
      <w:divBdr>
        <w:top w:val="none" w:sz="0" w:space="0" w:color="auto"/>
        <w:left w:val="none" w:sz="0" w:space="0" w:color="auto"/>
        <w:bottom w:val="none" w:sz="0" w:space="0" w:color="auto"/>
        <w:right w:val="none" w:sz="0" w:space="0" w:color="auto"/>
      </w:divBdr>
      <w:divsChild>
        <w:div w:id="499586208">
          <w:marLeft w:val="0"/>
          <w:marRight w:val="0"/>
          <w:marTop w:val="0"/>
          <w:marBottom w:val="0"/>
          <w:divBdr>
            <w:top w:val="none" w:sz="0" w:space="0" w:color="auto"/>
            <w:left w:val="none" w:sz="0" w:space="0" w:color="auto"/>
            <w:bottom w:val="none" w:sz="0" w:space="0" w:color="auto"/>
            <w:right w:val="none" w:sz="0" w:space="0" w:color="auto"/>
          </w:divBdr>
        </w:div>
        <w:div w:id="752244110">
          <w:marLeft w:val="0"/>
          <w:marRight w:val="0"/>
          <w:marTop w:val="0"/>
          <w:marBottom w:val="0"/>
          <w:divBdr>
            <w:top w:val="none" w:sz="0" w:space="0" w:color="auto"/>
            <w:left w:val="none" w:sz="0" w:space="0" w:color="auto"/>
            <w:bottom w:val="none" w:sz="0" w:space="0" w:color="auto"/>
            <w:right w:val="none" w:sz="0" w:space="0" w:color="auto"/>
          </w:divBdr>
        </w:div>
        <w:div w:id="1163744409">
          <w:marLeft w:val="0"/>
          <w:marRight w:val="0"/>
          <w:marTop w:val="0"/>
          <w:marBottom w:val="0"/>
          <w:divBdr>
            <w:top w:val="none" w:sz="0" w:space="0" w:color="auto"/>
            <w:left w:val="none" w:sz="0" w:space="0" w:color="auto"/>
            <w:bottom w:val="none" w:sz="0" w:space="0" w:color="auto"/>
            <w:right w:val="none" w:sz="0" w:space="0" w:color="auto"/>
          </w:divBdr>
        </w:div>
        <w:div w:id="1465854053">
          <w:marLeft w:val="0"/>
          <w:marRight w:val="0"/>
          <w:marTop w:val="0"/>
          <w:marBottom w:val="0"/>
          <w:divBdr>
            <w:top w:val="none" w:sz="0" w:space="0" w:color="auto"/>
            <w:left w:val="none" w:sz="0" w:space="0" w:color="auto"/>
            <w:bottom w:val="none" w:sz="0" w:space="0" w:color="auto"/>
            <w:right w:val="none" w:sz="0" w:space="0" w:color="auto"/>
          </w:divBdr>
        </w:div>
      </w:divsChild>
    </w:div>
    <w:div w:id="494496689">
      <w:bodyDiv w:val="1"/>
      <w:marLeft w:val="0"/>
      <w:marRight w:val="0"/>
      <w:marTop w:val="0"/>
      <w:marBottom w:val="0"/>
      <w:divBdr>
        <w:top w:val="none" w:sz="0" w:space="0" w:color="auto"/>
        <w:left w:val="none" w:sz="0" w:space="0" w:color="auto"/>
        <w:bottom w:val="none" w:sz="0" w:space="0" w:color="auto"/>
        <w:right w:val="none" w:sz="0" w:space="0" w:color="auto"/>
      </w:divBdr>
    </w:div>
    <w:div w:id="507142383">
      <w:bodyDiv w:val="1"/>
      <w:marLeft w:val="0"/>
      <w:marRight w:val="0"/>
      <w:marTop w:val="0"/>
      <w:marBottom w:val="0"/>
      <w:divBdr>
        <w:top w:val="none" w:sz="0" w:space="0" w:color="auto"/>
        <w:left w:val="none" w:sz="0" w:space="0" w:color="auto"/>
        <w:bottom w:val="none" w:sz="0" w:space="0" w:color="auto"/>
        <w:right w:val="none" w:sz="0" w:space="0" w:color="auto"/>
      </w:divBdr>
    </w:div>
    <w:div w:id="523134789">
      <w:bodyDiv w:val="1"/>
      <w:marLeft w:val="0"/>
      <w:marRight w:val="0"/>
      <w:marTop w:val="0"/>
      <w:marBottom w:val="0"/>
      <w:divBdr>
        <w:top w:val="none" w:sz="0" w:space="0" w:color="auto"/>
        <w:left w:val="none" w:sz="0" w:space="0" w:color="auto"/>
        <w:bottom w:val="none" w:sz="0" w:space="0" w:color="auto"/>
        <w:right w:val="none" w:sz="0" w:space="0" w:color="auto"/>
      </w:divBdr>
    </w:div>
    <w:div w:id="525556675">
      <w:bodyDiv w:val="1"/>
      <w:marLeft w:val="0"/>
      <w:marRight w:val="0"/>
      <w:marTop w:val="0"/>
      <w:marBottom w:val="0"/>
      <w:divBdr>
        <w:top w:val="none" w:sz="0" w:space="0" w:color="auto"/>
        <w:left w:val="none" w:sz="0" w:space="0" w:color="auto"/>
        <w:bottom w:val="none" w:sz="0" w:space="0" w:color="auto"/>
        <w:right w:val="none" w:sz="0" w:space="0" w:color="auto"/>
      </w:divBdr>
    </w:div>
    <w:div w:id="562646463">
      <w:bodyDiv w:val="1"/>
      <w:marLeft w:val="0"/>
      <w:marRight w:val="0"/>
      <w:marTop w:val="0"/>
      <w:marBottom w:val="0"/>
      <w:divBdr>
        <w:top w:val="none" w:sz="0" w:space="0" w:color="auto"/>
        <w:left w:val="none" w:sz="0" w:space="0" w:color="auto"/>
        <w:bottom w:val="none" w:sz="0" w:space="0" w:color="auto"/>
        <w:right w:val="none" w:sz="0" w:space="0" w:color="auto"/>
      </w:divBdr>
    </w:div>
    <w:div w:id="581454059">
      <w:bodyDiv w:val="1"/>
      <w:marLeft w:val="0"/>
      <w:marRight w:val="0"/>
      <w:marTop w:val="0"/>
      <w:marBottom w:val="0"/>
      <w:divBdr>
        <w:top w:val="none" w:sz="0" w:space="0" w:color="auto"/>
        <w:left w:val="none" w:sz="0" w:space="0" w:color="auto"/>
        <w:bottom w:val="none" w:sz="0" w:space="0" w:color="auto"/>
        <w:right w:val="none" w:sz="0" w:space="0" w:color="auto"/>
      </w:divBdr>
    </w:div>
    <w:div w:id="587081870">
      <w:bodyDiv w:val="1"/>
      <w:marLeft w:val="0"/>
      <w:marRight w:val="0"/>
      <w:marTop w:val="0"/>
      <w:marBottom w:val="0"/>
      <w:divBdr>
        <w:top w:val="none" w:sz="0" w:space="0" w:color="auto"/>
        <w:left w:val="none" w:sz="0" w:space="0" w:color="auto"/>
        <w:bottom w:val="none" w:sz="0" w:space="0" w:color="auto"/>
        <w:right w:val="none" w:sz="0" w:space="0" w:color="auto"/>
      </w:divBdr>
    </w:div>
    <w:div w:id="598374565">
      <w:bodyDiv w:val="1"/>
      <w:marLeft w:val="0"/>
      <w:marRight w:val="0"/>
      <w:marTop w:val="0"/>
      <w:marBottom w:val="0"/>
      <w:divBdr>
        <w:top w:val="none" w:sz="0" w:space="0" w:color="auto"/>
        <w:left w:val="none" w:sz="0" w:space="0" w:color="auto"/>
        <w:bottom w:val="none" w:sz="0" w:space="0" w:color="auto"/>
        <w:right w:val="none" w:sz="0" w:space="0" w:color="auto"/>
      </w:divBdr>
    </w:div>
    <w:div w:id="609314984">
      <w:bodyDiv w:val="1"/>
      <w:marLeft w:val="0"/>
      <w:marRight w:val="0"/>
      <w:marTop w:val="0"/>
      <w:marBottom w:val="0"/>
      <w:divBdr>
        <w:top w:val="none" w:sz="0" w:space="0" w:color="auto"/>
        <w:left w:val="none" w:sz="0" w:space="0" w:color="auto"/>
        <w:bottom w:val="none" w:sz="0" w:space="0" w:color="auto"/>
        <w:right w:val="none" w:sz="0" w:space="0" w:color="auto"/>
      </w:divBdr>
    </w:div>
    <w:div w:id="621110522">
      <w:bodyDiv w:val="1"/>
      <w:marLeft w:val="0"/>
      <w:marRight w:val="0"/>
      <w:marTop w:val="0"/>
      <w:marBottom w:val="0"/>
      <w:divBdr>
        <w:top w:val="none" w:sz="0" w:space="0" w:color="auto"/>
        <w:left w:val="none" w:sz="0" w:space="0" w:color="auto"/>
        <w:bottom w:val="none" w:sz="0" w:space="0" w:color="auto"/>
        <w:right w:val="none" w:sz="0" w:space="0" w:color="auto"/>
      </w:divBdr>
    </w:div>
    <w:div w:id="624195533">
      <w:bodyDiv w:val="1"/>
      <w:marLeft w:val="0"/>
      <w:marRight w:val="0"/>
      <w:marTop w:val="0"/>
      <w:marBottom w:val="0"/>
      <w:divBdr>
        <w:top w:val="none" w:sz="0" w:space="0" w:color="auto"/>
        <w:left w:val="none" w:sz="0" w:space="0" w:color="auto"/>
        <w:bottom w:val="none" w:sz="0" w:space="0" w:color="auto"/>
        <w:right w:val="none" w:sz="0" w:space="0" w:color="auto"/>
      </w:divBdr>
    </w:div>
    <w:div w:id="636223609">
      <w:bodyDiv w:val="1"/>
      <w:marLeft w:val="0"/>
      <w:marRight w:val="0"/>
      <w:marTop w:val="0"/>
      <w:marBottom w:val="0"/>
      <w:divBdr>
        <w:top w:val="none" w:sz="0" w:space="0" w:color="auto"/>
        <w:left w:val="none" w:sz="0" w:space="0" w:color="auto"/>
        <w:bottom w:val="none" w:sz="0" w:space="0" w:color="auto"/>
        <w:right w:val="none" w:sz="0" w:space="0" w:color="auto"/>
      </w:divBdr>
    </w:div>
    <w:div w:id="637105150">
      <w:bodyDiv w:val="1"/>
      <w:marLeft w:val="0"/>
      <w:marRight w:val="0"/>
      <w:marTop w:val="0"/>
      <w:marBottom w:val="0"/>
      <w:divBdr>
        <w:top w:val="none" w:sz="0" w:space="0" w:color="auto"/>
        <w:left w:val="none" w:sz="0" w:space="0" w:color="auto"/>
        <w:bottom w:val="none" w:sz="0" w:space="0" w:color="auto"/>
        <w:right w:val="none" w:sz="0" w:space="0" w:color="auto"/>
      </w:divBdr>
    </w:div>
    <w:div w:id="642469412">
      <w:bodyDiv w:val="1"/>
      <w:marLeft w:val="0"/>
      <w:marRight w:val="0"/>
      <w:marTop w:val="0"/>
      <w:marBottom w:val="0"/>
      <w:divBdr>
        <w:top w:val="none" w:sz="0" w:space="0" w:color="auto"/>
        <w:left w:val="none" w:sz="0" w:space="0" w:color="auto"/>
        <w:bottom w:val="none" w:sz="0" w:space="0" w:color="auto"/>
        <w:right w:val="none" w:sz="0" w:space="0" w:color="auto"/>
      </w:divBdr>
    </w:div>
    <w:div w:id="645206433">
      <w:bodyDiv w:val="1"/>
      <w:marLeft w:val="0"/>
      <w:marRight w:val="0"/>
      <w:marTop w:val="0"/>
      <w:marBottom w:val="0"/>
      <w:divBdr>
        <w:top w:val="none" w:sz="0" w:space="0" w:color="auto"/>
        <w:left w:val="none" w:sz="0" w:space="0" w:color="auto"/>
        <w:bottom w:val="none" w:sz="0" w:space="0" w:color="auto"/>
        <w:right w:val="none" w:sz="0" w:space="0" w:color="auto"/>
      </w:divBdr>
    </w:div>
    <w:div w:id="654182310">
      <w:bodyDiv w:val="1"/>
      <w:marLeft w:val="0"/>
      <w:marRight w:val="0"/>
      <w:marTop w:val="0"/>
      <w:marBottom w:val="0"/>
      <w:divBdr>
        <w:top w:val="none" w:sz="0" w:space="0" w:color="auto"/>
        <w:left w:val="none" w:sz="0" w:space="0" w:color="auto"/>
        <w:bottom w:val="none" w:sz="0" w:space="0" w:color="auto"/>
        <w:right w:val="none" w:sz="0" w:space="0" w:color="auto"/>
      </w:divBdr>
    </w:div>
    <w:div w:id="664750762">
      <w:bodyDiv w:val="1"/>
      <w:marLeft w:val="0"/>
      <w:marRight w:val="0"/>
      <w:marTop w:val="0"/>
      <w:marBottom w:val="0"/>
      <w:divBdr>
        <w:top w:val="none" w:sz="0" w:space="0" w:color="auto"/>
        <w:left w:val="none" w:sz="0" w:space="0" w:color="auto"/>
        <w:bottom w:val="none" w:sz="0" w:space="0" w:color="auto"/>
        <w:right w:val="none" w:sz="0" w:space="0" w:color="auto"/>
      </w:divBdr>
    </w:div>
    <w:div w:id="673923377">
      <w:bodyDiv w:val="1"/>
      <w:marLeft w:val="0"/>
      <w:marRight w:val="0"/>
      <w:marTop w:val="0"/>
      <w:marBottom w:val="0"/>
      <w:divBdr>
        <w:top w:val="none" w:sz="0" w:space="0" w:color="auto"/>
        <w:left w:val="none" w:sz="0" w:space="0" w:color="auto"/>
        <w:bottom w:val="none" w:sz="0" w:space="0" w:color="auto"/>
        <w:right w:val="none" w:sz="0" w:space="0" w:color="auto"/>
      </w:divBdr>
    </w:div>
    <w:div w:id="679237240">
      <w:bodyDiv w:val="1"/>
      <w:marLeft w:val="0"/>
      <w:marRight w:val="0"/>
      <w:marTop w:val="0"/>
      <w:marBottom w:val="0"/>
      <w:divBdr>
        <w:top w:val="none" w:sz="0" w:space="0" w:color="auto"/>
        <w:left w:val="none" w:sz="0" w:space="0" w:color="auto"/>
        <w:bottom w:val="none" w:sz="0" w:space="0" w:color="auto"/>
        <w:right w:val="none" w:sz="0" w:space="0" w:color="auto"/>
      </w:divBdr>
    </w:div>
    <w:div w:id="692655344">
      <w:bodyDiv w:val="1"/>
      <w:marLeft w:val="0"/>
      <w:marRight w:val="0"/>
      <w:marTop w:val="0"/>
      <w:marBottom w:val="0"/>
      <w:divBdr>
        <w:top w:val="none" w:sz="0" w:space="0" w:color="auto"/>
        <w:left w:val="none" w:sz="0" w:space="0" w:color="auto"/>
        <w:bottom w:val="none" w:sz="0" w:space="0" w:color="auto"/>
        <w:right w:val="none" w:sz="0" w:space="0" w:color="auto"/>
      </w:divBdr>
    </w:div>
    <w:div w:id="694038135">
      <w:bodyDiv w:val="1"/>
      <w:marLeft w:val="0"/>
      <w:marRight w:val="0"/>
      <w:marTop w:val="0"/>
      <w:marBottom w:val="0"/>
      <w:divBdr>
        <w:top w:val="none" w:sz="0" w:space="0" w:color="auto"/>
        <w:left w:val="none" w:sz="0" w:space="0" w:color="auto"/>
        <w:bottom w:val="none" w:sz="0" w:space="0" w:color="auto"/>
        <w:right w:val="none" w:sz="0" w:space="0" w:color="auto"/>
      </w:divBdr>
    </w:div>
    <w:div w:id="707486565">
      <w:bodyDiv w:val="1"/>
      <w:marLeft w:val="0"/>
      <w:marRight w:val="0"/>
      <w:marTop w:val="0"/>
      <w:marBottom w:val="0"/>
      <w:divBdr>
        <w:top w:val="none" w:sz="0" w:space="0" w:color="auto"/>
        <w:left w:val="none" w:sz="0" w:space="0" w:color="auto"/>
        <w:bottom w:val="none" w:sz="0" w:space="0" w:color="auto"/>
        <w:right w:val="none" w:sz="0" w:space="0" w:color="auto"/>
      </w:divBdr>
    </w:div>
    <w:div w:id="708800084">
      <w:bodyDiv w:val="1"/>
      <w:marLeft w:val="0"/>
      <w:marRight w:val="0"/>
      <w:marTop w:val="0"/>
      <w:marBottom w:val="0"/>
      <w:divBdr>
        <w:top w:val="none" w:sz="0" w:space="0" w:color="auto"/>
        <w:left w:val="none" w:sz="0" w:space="0" w:color="auto"/>
        <w:bottom w:val="none" w:sz="0" w:space="0" w:color="auto"/>
        <w:right w:val="none" w:sz="0" w:space="0" w:color="auto"/>
      </w:divBdr>
    </w:div>
    <w:div w:id="723722787">
      <w:bodyDiv w:val="1"/>
      <w:marLeft w:val="0"/>
      <w:marRight w:val="0"/>
      <w:marTop w:val="0"/>
      <w:marBottom w:val="0"/>
      <w:divBdr>
        <w:top w:val="none" w:sz="0" w:space="0" w:color="auto"/>
        <w:left w:val="none" w:sz="0" w:space="0" w:color="auto"/>
        <w:bottom w:val="none" w:sz="0" w:space="0" w:color="auto"/>
        <w:right w:val="none" w:sz="0" w:space="0" w:color="auto"/>
      </w:divBdr>
    </w:div>
    <w:div w:id="733504384">
      <w:bodyDiv w:val="1"/>
      <w:marLeft w:val="0"/>
      <w:marRight w:val="0"/>
      <w:marTop w:val="0"/>
      <w:marBottom w:val="0"/>
      <w:divBdr>
        <w:top w:val="none" w:sz="0" w:space="0" w:color="auto"/>
        <w:left w:val="none" w:sz="0" w:space="0" w:color="auto"/>
        <w:bottom w:val="none" w:sz="0" w:space="0" w:color="auto"/>
        <w:right w:val="none" w:sz="0" w:space="0" w:color="auto"/>
      </w:divBdr>
    </w:div>
    <w:div w:id="737485284">
      <w:bodyDiv w:val="1"/>
      <w:marLeft w:val="0"/>
      <w:marRight w:val="0"/>
      <w:marTop w:val="0"/>
      <w:marBottom w:val="0"/>
      <w:divBdr>
        <w:top w:val="none" w:sz="0" w:space="0" w:color="auto"/>
        <w:left w:val="none" w:sz="0" w:space="0" w:color="auto"/>
        <w:bottom w:val="none" w:sz="0" w:space="0" w:color="auto"/>
        <w:right w:val="none" w:sz="0" w:space="0" w:color="auto"/>
      </w:divBdr>
    </w:div>
    <w:div w:id="767116651">
      <w:bodyDiv w:val="1"/>
      <w:marLeft w:val="0"/>
      <w:marRight w:val="0"/>
      <w:marTop w:val="0"/>
      <w:marBottom w:val="0"/>
      <w:divBdr>
        <w:top w:val="none" w:sz="0" w:space="0" w:color="auto"/>
        <w:left w:val="none" w:sz="0" w:space="0" w:color="auto"/>
        <w:bottom w:val="none" w:sz="0" w:space="0" w:color="auto"/>
        <w:right w:val="none" w:sz="0" w:space="0" w:color="auto"/>
      </w:divBdr>
    </w:div>
    <w:div w:id="769357034">
      <w:bodyDiv w:val="1"/>
      <w:marLeft w:val="0"/>
      <w:marRight w:val="0"/>
      <w:marTop w:val="0"/>
      <w:marBottom w:val="0"/>
      <w:divBdr>
        <w:top w:val="none" w:sz="0" w:space="0" w:color="auto"/>
        <w:left w:val="none" w:sz="0" w:space="0" w:color="auto"/>
        <w:bottom w:val="none" w:sz="0" w:space="0" w:color="auto"/>
        <w:right w:val="none" w:sz="0" w:space="0" w:color="auto"/>
      </w:divBdr>
    </w:div>
    <w:div w:id="792745906">
      <w:bodyDiv w:val="1"/>
      <w:marLeft w:val="0"/>
      <w:marRight w:val="0"/>
      <w:marTop w:val="0"/>
      <w:marBottom w:val="0"/>
      <w:divBdr>
        <w:top w:val="none" w:sz="0" w:space="0" w:color="auto"/>
        <w:left w:val="none" w:sz="0" w:space="0" w:color="auto"/>
        <w:bottom w:val="none" w:sz="0" w:space="0" w:color="auto"/>
        <w:right w:val="none" w:sz="0" w:space="0" w:color="auto"/>
      </w:divBdr>
    </w:div>
    <w:div w:id="793402699">
      <w:bodyDiv w:val="1"/>
      <w:marLeft w:val="0"/>
      <w:marRight w:val="0"/>
      <w:marTop w:val="0"/>
      <w:marBottom w:val="0"/>
      <w:divBdr>
        <w:top w:val="none" w:sz="0" w:space="0" w:color="auto"/>
        <w:left w:val="none" w:sz="0" w:space="0" w:color="auto"/>
        <w:bottom w:val="none" w:sz="0" w:space="0" w:color="auto"/>
        <w:right w:val="none" w:sz="0" w:space="0" w:color="auto"/>
      </w:divBdr>
    </w:div>
    <w:div w:id="798230220">
      <w:bodyDiv w:val="1"/>
      <w:marLeft w:val="0"/>
      <w:marRight w:val="0"/>
      <w:marTop w:val="0"/>
      <w:marBottom w:val="0"/>
      <w:divBdr>
        <w:top w:val="none" w:sz="0" w:space="0" w:color="auto"/>
        <w:left w:val="none" w:sz="0" w:space="0" w:color="auto"/>
        <w:bottom w:val="none" w:sz="0" w:space="0" w:color="auto"/>
        <w:right w:val="none" w:sz="0" w:space="0" w:color="auto"/>
      </w:divBdr>
    </w:div>
    <w:div w:id="818306133">
      <w:bodyDiv w:val="1"/>
      <w:marLeft w:val="0"/>
      <w:marRight w:val="0"/>
      <w:marTop w:val="0"/>
      <w:marBottom w:val="0"/>
      <w:divBdr>
        <w:top w:val="none" w:sz="0" w:space="0" w:color="auto"/>
        <w:left w:val="none" w:sz="0" w:space="0" w:color="auto"/>
        <w:bottom w:val="none" w:sz="0" w:space="0" w:color="auto"/>
        <w:right w:val="none" w:sz="0" w:space="0" w:color="auto"/>
      </w:divBdr>
    </w:div>
    <w:div w:id="822432286">
      <w:bodyDiv w:val="1"/>
      <w:marLeft w:val="0"/>
      <w:marRight w:val="0"/>
      <w:marTop w:val="0"/>
      <w:marBottom w:val="0"/>
      <w:divBdr>
        <w:top w:val="none" w:sz="0" w:space="0" w:color="auto"/>
        <w:left w:val="none" w:sz="0" w:space="0" w:color="auto"/>
        <w:bottom w:val="none" w:sz="0" w:space="0" w:color="auto"/>
        <w:right w:val="none" w:sz="0" w:space="0" w:color="auto"/>
      </w:divBdr>
    </w:div>
    <w:div w:id="834761569">
      <w:bodyDiv w:val="1"/>
      <w:marLeft w:val="0"/>
      <w:marRight w:val="0"/>
      <w:marTop w:val="0"/>
      <w:marBottom w:val="0"/>
      <w:divBdr>
        <w:top w:val="none" w:sz="0" w:space="0" w:color="auto"/>
        <w:left w:val="none" w:sz="0" w:space="0" w:color="auto"/>
        <w:bottom w:val="none" w:sz="0" w:space="0" w:color="auto"/>
        <w:right w:val="none" w:sz="0" w:space="0" w:color="auto"/>
      </w:divBdr>
    </w:div>
    <w:div w:id="847719258">
      <w:bodyDiv w:val="1"/>
      <w:marLeft w:val="0"/>
      <w:marRight w:val="0"/>
      <w:marTop w:val="0"/>
      <w:marBottom w:val="0"/>
      <w:divBdr>
        <w:top w:val="none" w:sz="0" w:space="0" w:color="auto"/>
        <w:left w:val="none" w:sz="0" w:space="0" w:color="auto"/>
        <w:bottom w:val="none" w:sz="0" w:space="0" w:color="auto"/>
        <w:right w:val="none" w:sz="0" w:space="0" w:color="auto"/>
      </w:divBdr>
    </w:div>
    <w:div w:id="858589875">
      <w:bodyDiv w:val="1"/>
      <w:marLeft w:val="0"/>
      <w:marRight w:val="0"/>
      <w:marTop w:val="0"/>
      <w:marBottom w:val="0"/>
      <w:divBdr>
        <w:top w:val="none" w:sz="0" w:space="0" w:color="auto"/>
        <w:left w:val="none" w:sz="0" w:space="0" w:color="auto"/>
        <w:bottom w:val="none" w:sz="0" w:space="0" w:color="auto"/>
        <w:right w:val="none" w:sz="0" w:space="0" w:color="auto"/>
      </w:divBdr>
    </w:div>
    <w:div w:id="891816603">
      <w:bodyDiv w:val="1"/>
      <w:marLeft w:val="0"/>
      <w:marRight w:val="0"/>
      <w:marTop w:val="0"/>
      <w:marBottom w:val="0"/>
      <w:divBdr>
        <w:top w:val="none" w:sz="0" w:space="0" w:color="auto"/>
        <w:left w:val="none" w:sz="0" w:space="0" w:color="auto"/>
        <w:bottom w:val="none" w:sz="0" w:space="0" w:color="auto"/>
        <w:right w:val="none" w:sz="0" w:space="0" w:color="auto"/>
      </w:divBdr>
    </w:div>
    <w:div w:id="897059184">
      <w:bodyDiv w:val="1"/>
      <w:marLeft w:val="0"/>
      <w:marRight w:val="0"/>
      <w:marTop w:val="0"/>
      <w:marBottom w:val="0"/>
      <w:divBdr>
        <w:top w:val="none" w:sz="0" w:space="0" w:color="auto"/>
        <w:left w:val="none" w:sz="0" w:space="0" w:color="auto"/>
        <w:bottom w:val="none" w:sz="0" w:space="0" w:color="auto"/>
        <w:right w:val="none" w:sz="0" w:space="0" w:color="auto"/>
      </w:divBdr>
    </w:div>
    <w:div w:id="916942103">
      <w:bodyDiv w:val="1"/>
      <w:marLeft w:val="0"/>
      <w:marRight w:val="0"/>
      <w:marTop w:val="0"/>
      <w:marBottom w:val="0"/>
      <w:divBdr>
        <w:top w:val="none" w:sz="0" w:space="0" w:color="auto"/>
        <w:left w:val="none" w:sz="0" w:space="0" w:color="auto"/>
        <w:bottom w:val="none" w:sz="0" w:space="0" w:color="auto"/>
        <w:right w:val="none" w:sz="0" w:space="0" w:color="auto"/>
      </w:divBdr>
    </w:div>
    <w:div w:id="931550082">
      <w:bodyDiv w:val="1"/>
      <w:marLeft w:val="0"/>
      <w:marRight w:val="0"/>
      <w:marTop w:val="0"/>
      <w:marBottom w:val="0"/>
      <w:divBdr>
        <w:top w:val="none" w:sz="0" w:space="0" w:color="auto"/>
        <w:left w:val="none" w:sz="0" w:space="0" w:color="auto"/>
        <w:bottom w:val="none" w:sz="0" w:space="0" w:color="auto"/>
        <w:right w:val="none" w:sz="0" w:space="0" w:color="auto"/>
      </w:divBdr>
    </w:div>
    <w:div w:id="941376690">
      <w:bodyDiv w:val="1"/>
      <w:marLeft w:val="0"/>
      <w:marRight w:val="0"/>
      <w:marTop w:val="0"/>
      <w:marBottom w:val="0"/>
      <w:divBdr>
        <w:top w:val="none" w:sz="0" w:space="0" w:color="auto"/>
        <w:left w:val="none" w:sz="0" w:space="0" w:color="auto"/>
        <w:bottom w:val="none" w:sz="0" w:space="0" w:color="auto"/>
        <w:right w:val="none" w:sz="0" w:space="0" w:color="auto"/>
      </w:divBdr>
    </w:div>
    <w:div w:id="1003361555">
      <w:bodyDiv w:val="1"/>
      <w:marLeft w:val="0"/>
      <w:marRight w:val="0"/>
      <w:marTop w:val="0"/>
      <w:marBottom w:val="0"/>
      <w:divBdr>
        <w:top w:val="none" w:sz="0" w:space="0" w:color="auto"/>
        <w:left w:val="none" w:sz="0" w:space="0" w:color="auto"/>
        <w:bottom w:val="none" w:sz="0" w:space="0" w:color="auto"/>
        <w:right w:val="none" w:sz="0" w:space="0" w:color="auto"/>
      </w:divBdr>
    </w:div>
    <w:div w:id="1005017912">
      <w:bodyDiv w:val="1"/>
      <w:marLeft w:val="0"/>
      <w:marRight w:val="0"/>
      <w:marTop w:val="0"/>
      <w:marBottom w:val="0"/>
      <w:divBdr>
        <w:top w:val="none" w:sz="0" w:space="0" w:color="auto"/>
        <w:left w:val="none" w:sz="0" w:space="0" w:color="auto"/>
        <w:bottom w:val="none" w:sz="0" w:space="0" w:color="auto"/>
        <w:right w:val="none" w:sz="0" w:space="0" w:color="auto"/>
      </w:divBdr>
    </w:div>
    <w:div w:id="1013846211">
      <w:bodyDiv w:val="1"/>
      <w:marLeft w:val="0"/>
      <w:marRight w:val="0"/>
      <w:marTop w:val="0"/>
      <w:marBottom w:val="0"/>
      <w:divBdr>
        <w:top w:val="none" w:sz="0" w:space="0" w:color="auto"/>
        <w:left w:val="none" w:sz="0" w:space="0" w:color="auto"/>
        <w:bottom w:val="none" w:sz="0" w:space="0" w:color="auto"/>
        <w:right w:val="none" w:sz="0" w:space="0" w:color="auto"/>
      </w:divBdr>
    </w:div>
    <w:div w:id="1020592690">
      <w:bodyDiv w:val="1"/>
      <w:marLeft w:val="0"/>
      <w:marRight w:val="0"/>
      <w:marTop w:val="0"/>
      <w:marBottom w:val="0"/>
      <w:divBdr>
        <w:top w:val="none" w:sz="0" w:space="0" w:color="auto"/>
        <w:left w:val="none" w:sz="0" w:space="0" w:color="auto"/>
        <w:bottom w:val="none" w:sz="0" w:space="0" w:color="auto"/>
        <w:right w:val="none" w:sz="0" w:space="0" w:color="auto"/>
      </w:divBdr>
    </w:div>
    <w:div w:id="1033001314">
      <w:bodyDiv w:val="1"/>
      <w:marLeft w:val="0"/>
      <w:marRight w:val="0"/>
      <w:marTop w:val="0"/>
      <w:marBottom w:val="0"/>
      <w:divBdr>
        <w:top w:val="none" w:sz="0" w:space="0" w:color="auto"/>
        <w:left w:val="none" w:sz="0" w:space="0" w:color="auto"/>
        <w:bottom w:val="none" w:sz="0" w:space="0" w:color="auto"/>
        <w:right w:val="none" w:sz="0" w:space="0" w:color="auto"/>
      </w:divBdr>
    </w:div>
    <w:div w:id="1040740147">
      <w:bodyDiv w:val="1"/>
      <w:marLeft w:val="0"/>
      <w:marRight w:val="0"/>
      <w:marTop w:val="0"/>
      <w:marBottom w:val="0"/>
      <w:divBdr>
        <w:top w:val="none" w:sz="0" w:space="0" w:color="auto"/>
        <w:left w:val="none" w:sz="0" w:space="0" w:color="auto"/>
        <w:bottom w:val="none" w:sz="0" w:space="0" w:color="auto"/>
        <w:right w:val="none" w:sz="0" w:space="0" w:color="auto"/>
      </w:divBdr>
    </w:div>
    <w:div w:id="1048921905">
      <w:bodyDiv w:val="1"/>
      <w:marLeft w:val="0"/>
      <w:marRight w:val="0"/>
      <w:marTop w:val="0"/>
      <w:marBottom w:val="0"/>
      <w:divBdr>
        <w:top w:val="none" w:sz="0" w:space="0" w:color="auto"/>
        <w:left w:val="none" w:sz="0" w:space="0" w:color="auto"/>
        <w:bottom w:val="none" w:sz="0" w:space="0" w:color="auto"/>
        <w:right w:val="none" w:sz="0" w:space="0" w:color="auto"/>
      </w:divBdr>
    </w:div>
    <w:div w:id="1058743030">
      <w:bodyDiv w:val="1"/>
      <w:marLeft w:val="0"/>
      <w:marRight w:val="0"/>
      <w:marTop w:val="0"/>
      <w:marBottom w:val="0"/>
      <w:divBdr>
        <w:top w:val="none" w:sz="0" w:space="0" w:color="auto"/>
        <w:left w:val="none" w:sz="0" w:space="0" w:color="auto"/>
        <w:bottom w:val="none" w:sz="0" w:space="0" w:color="auto"/>
        <w:right w:val="none" w:sz="0" w:space="0" w:color="auto"/>
      </w:divBdr>
    </w:div>
    <w:div w:id="1063527551">
      <w:bodyDiv w:val="1"/>
      <w:marLeft w:val="0"/>
      <w:marRight w:val="0"/>
      <w:marTop w:val="0"/>
      <w:marBottom w:val="0"/>
      <w:divBdr>
        <w:top w:val="none" w:sz="0" w:space="0" w:color="auto"/>
        <w:left w:val="none" w:sz="0" w:space="0" w:color="auto"/>
        <w:bottom w:val="none" w:sz="0" w:space="0" w:color="auto"/>
        <w:right w:val="none" w:sz="0" w:space="0" w:color="auto"/>
      </w:divBdr>
    </w:div>
    <w:div w:id="1077172239">
      <w:bodyDiv w:val="1"/>
      <w:marLeft w:val="0"/>
      <w:marRight w:val="0"/>
      <w:marTop w:val="0"/>
      <w:marBottom w:val="0"/>
      <w:divBdr>
        <w:top w:val="none" w:sz="0" w:space="0" w:color="auto"/>
        <w:left w:val="none" w:sz="0" w:space="0" w:color="auto"/>
        <w:bottom w:val="none" w:sz="0" w:space="0" w:color="auto"/>
        <w:right w:val="none" w:sz="0" w:space="0" w:color="auto"/>
      </w:divBdr>
    </w:div>
    <w:div w:id="1077823573">
      <w:bodyDiv w:val="1"/>
      <w:marLeft w:val="0"/>
      <w:marRight w:val="0"/>
      <w:marTop w:val="0"/>
      <w:marBottom w:val="0"/>
      <w:divBdr>
        <w:top w:val="none" w:sz="0" w:space="0" w:color="auto"/>
        <w:left w:val="none" w:sz="0" w:space="0" w:color="auto"/>
        <w:bottom w:val="none" w:sz="0" w:space="0" w:color="auto"/>
        <w:right w:val="none" w:sz="0" w:space="0" w:color="auto"/>
      </w:divBdr>
    </w:div>
    <w:div w:id="1082066865">
      <w:bodyDiv w:val="1"/>
      <w:marLeft w:val="0"/>
      <w:marRight w:val="0"/>
      <w:marTop w:val="0"/>
      <w:marBottom w:val="0"/>
      <w:divBdr>
        <w:top w:val="none" w:sz="0" w:space="0" w:color="auto"/>
        <w:left w:val="none" w:sz="0" w:space="0" w:color="auto"/>
        <w:bottom w:val="none" w:sz="0" w:space="0" w:color="auto"/>
        <w:right w:val="none" w:sz="0" w:space="0" w:color="auto"/>
      </w:divBdr>
    </w:div>
    <w:div w:id="1093746929">
      <w:bodyDiv w:val="1"/>
      <w:marLeft w:val="0"/>
      <w:marRight w:val="0"/>
      <w:marTop w:val="0"/>
      <w:marBottom w:val="0"/>
      <w:divBdr>
        <w:top w:val="none" w:sz="0" w:space="0" w:color="auto"/>
        <w:left w:val="none" w:sz="0" w:space="0" w:color="auto"/>
        <w:bottom w:val="none" w:sz="0" w:space="0" w:color="auto"/>
        <w:right w:val="none" w:sz="0" w:space="0" w:color="auto"/>
      </w:divBdr>
    </w:div>
    <w:div w:id="1098016463">
      <w:bodyDiv w:val="1"/>
      <w:marLeft w:val="0"/>
      <w:marRight w:val="0"/>
      <w:marTop w:val="0"/>
      <w:marBottom w:val="0"/>
      <w:divBdr>
        <w:top w:val="none" w:sz="0" w:space="0" w:color="auto"/>
        <w:left w:val="none" w:sz="0" w:space="0" w:color="auto"/>
        <w:bottom w:val="none" w:sz="0" w:space="0" w:color="auto"/>
        <w:right w:val="none" w:sz="0" w:space="0" w:color="auto"/>
      </w:divBdr>
    </w:div>
    <w:div w:id="1132477891">
      <w:bodyDiv w:val="1"/>
      <w:marLeft w:val="0"/>
      <w:marRight w:val="0"/>
      <w:marTop w:val="0"/>
      <w:marBottom w:val="0"/>
      <w:divBdr>
        <w:top w:val="none" w:sz="0" w:space="0" w:color="auto"/>
        <w:left w:val="none" w:sz="0" w:space="0" w:color="auto"/>
        <w:bottom w:val="none" w:sz="0" w:space="0" w:color="auto"/>
        <w:right w:val="none" w:sz="0" w:space="0" w:color="auto"/>
      </w:divBdr>
    </w:div>
    <w:div w:id="1137456061">
      <w:bodyDiv w:val="1"/>
      <w:marLeft w:val="0"/>
      <w:marRight w:val="0"/>
      <w:marTop w:val="0"/>
      <w:marBottom w:val="0"/>
      <w:divBdr>
        <w:top w:val="none" w:sz="0" w:space="0" w:color="auto"/>
        <w:left w:val="none" w:sz="0" w:space="0" w:color="auto"/>
        <w:bottom w:val="none" w:sz="0" w:space="0" w:color="auto"/>
        <w:right w:val="none" w:sz="0" w:space="0" w:color="auto"/>
      </w:divBdr>
    </w:div>
    <w:div w:id="1138495657">
      <w:bodyDiv w:val="1"/>
      <w:marLeft w:val="0"/>
      <w:marRight w:val="0"/>
      <w:marTop w:val="0"/>
      <w:marBottom w:val="0"/>
      <w:divBdr>
        <w:top w:val="none" w:sz="0" w:space="0" w:color="auto"/>
        <w:left w:val="none" w:sz="0" w:space="0" w:color="auto"/>
        <w:bottom w:val="none" w:sz="0" w:space="0" w:color="auto"/>
        <w:right w:val="none" w:sz="0" w:space="0" w:color="auto"/>
      </w:divBdr>
    </w:div>
    <w:div w:id="1154222536">
      <w:bodyDiv w:val="1"/>
      <w:marLeft w:val="0"/>
      <w:marRight w:val="0"/>
      <w:marTop w:val="0"/>
      <w:marBottom w:val="0"/>
      <w:divBdr>
        <w:top w:val="none" w:sz="0" w:space="0" w:color="auto"/>
        <w:left w:val="none" w:sz="0" w:space="0" w:color="auto"/>
        <w:bottom w:val="none" w:sz="0" w:space="0" w:color="auto"/>
        <w:right w:val="none" w:sz="0" w:space="0" w:color="auto"/>
      </w:divBdr>
    </w:div>
    <w:div w:id="1194657621">
      <w:bodyDiv w:val="1"/>
      <w:marLeft w:val="0"/>
      <w:marRight w:val="0"/>
      <w:marTop w:val="0"/>
      <w:marBottom w:val="0"/>
      <w:divBdr>
        <w:top w:val="none" w:sz="0" w:space="0" w:color="auto"/>
        <w:left w:val="none" w:sz="0" w:space="0" w:color="auto"/>
        <w:bottom w:val="none" w:sz="0" w:space="0" w:color="auto"/>
        <w:right w:val="none" w:sz="0" w:space="0" w:color="auto"/>
      </w:divBdr>
    </w:div>
    <w:div w:id="1245340984">
      <w:bodyDiv w:val="1"/>
      <w:marLeft w:val="0"/>
      <w:marRight w:val="0"/>
      <w:marTop w:val="0"/>
      <w:marBottom w:val="0"/>
      <w:divBdr>
        <w:top w:val="none" w:sz="0" w:space="0" w:color="auto"/>
        <w:left w:val="none" w:sz="0" w:space="0" w:color="auto"/>
        <w:bottom w:val="none" w:sz="0" w:space="0" w:color="auto"/>
        <w:right w:val="none" w:sz="0" w:space="0" w:color="auto"/>
      </w:divBdr>
    </w:div>
    <w:div w:id="1246381695">
      <w:bodyDiv w:val="1"/>
      <w:marLeft w:val="0"/>
      <w:marRight w:val="0"/>
      <w:marTop w:val="0"/>
      <w:marBottom w:val="0"/>
      <w:divBdr>
        <w:top w:val="none" w:sz="0" w:space="0" w:color="auto"/>
        <w:left w:val="none" w:sz="0" w:space="0" w:color="auto"/>
        <w:bottom w:val="none" w:sz="0" w:space="0" w:color="auto"/>
        <w:right w:val="none" w:sz="0" w:space="0" w:color="auto"/>
      </w:divBdr>
    </w:div>
    <w:div w:id="1246720413">
      <w:bodyDiv w:val="1"/>
      <w:marLeft w:val="0"/>
      <w:marRight w:val="0"/>
      <w:marTop w:val="0"/>
      <w:marBottom w:val="0"/>
      <w:divBdr>
        <w:top w:val="none" w:sz="0" w:space="0" w:color="auto"/>
        <w:left w:val="none" w:sz="0" w:space="0" w:color="auto"/>
        <w:bottom w:val="none" w:sz="0" w:space="0" w:color="auto"/>
        <w:right w:val="none" w:sz="0" w:space="0" w:color="auto"/>
      </w:divBdr>
    </w:div>
    <w:div w:id="1255825948">
      <w:bodyDiv w:val="1"/>
      <w:marLeft w:val="0"/>
      <w:marRight w:val="0"/>
      <w:marTop w:val="0"/>
      <w:marBottom w:val="0"/>
      <w:divBdr>
        <w:top w:val="none" w:sz="0" w:space="0" w:color="auto"/>
        <w:left w:val="none" w:sz="0" w:space="0" w:color="auto"/>
        <w:bottom w:val="none" w:sz="0" w:space="0" w:color="auto"/>
        <w:right w:val="none" w:sz="0" w:space="0" w:color="auto"/>
      </w:divBdr>
    </w:div>
    <w:div w:id="1260717558">
      <w:bodyDiv w:val="1"/>
      <w:marLeft w:val="0"/>
      <w:marRight w:val="0"/>
      <w:marTop w:val="0"/>
      <w:marBottom w:val="0"/>
      <w:divBdr>
        <w:top w:val="none" w:sz="0" w:space="0" w:color="auto"/>
        <w:left w:val="none" w:sz="0" w:space="0" w:color="auto"/>
        <w:bottom w:val="none" w:sz="0" w:space="0" w:color="auto"/>
        <w:right w:val="none" w:sz="0" w:space="0" w:color="auto"/>
      </w:divBdr>
    </w:div>
    <w:div w:id="1268584537">
      <w:bodyDiv w:val="1"/>
      <w:marLeft w:val="0"/>
      <w:marRight w:val="0"/>
      <w:marTop w:val="0"/>
      <w:marBottom w:val="0"/>
      <w:divBdr>
        <w:top w:val="none" w:sz="0" w:space="0" w:color="auto"/>
        <w:left w:val="none" w:sz="0" w:space="0" w:color="auto"/>
        <w:bottom w:val="none" w:sz="0" w:space="0" w:color="auto"/>
        <w:right w:val="none" w:sz="0" w:space="0" w:color="auto"/>
      </w:divBdr>
    </w:div>
    <w:div w:id="1271931854">
      <w:bodyDiv w:val="1"/>
      <w:marLeft w:val="0"/>
      <w:marRight w:val="0"/>
      <w:marTop w:val="0"/>
      <w:marBottom w:val="0"/>
      <w:divBdr>
        <w:top w:val="none" w:sz="0" w:space="0" w:color="auto"/>
        <w:left w:val="none" w:sz="0" w:space="0" w:color="auto"/>
        <w:bottom w:val="none" w:sz="0" w:space="0" w:color="auto"/>
        <w:right w:val="none" w:sz="0" w:space="0" w:color="auto"/>
      </w:divBdr>
    </w:div>
    <w:div w:id="1274634647">
      <w:bodyDiv w:val="1"/>
      <w:marLeft w:val="0"/>
      <w:marRight w:val="0"/>
      <w:marTop w:val="0"/>
      <w:marBottom w:val="0"/>
      <w:divBdr>
        <w:top w:val="none" w:sz="0" w:space="0" w:color="auto"/>
        <w:left w:val="none" w:sz="0" w:space="0" w:color="auto"/>
        <w:bottom w:val="none" w:sz="0" w:space="0" w:color="auto"/>
        <w:right w:val="none" w:sz="0" w:space="0" w:color="auto"/>
      </w:divBdr>
    </w:div>
    <w:div w:id="1276475607">
      <w:bodyDiv w:val="1"/>
      <w:marLeft w:val="0"/>
      <w:marRight w:val="0"/>
      <w:marTop w:val="0"/>
      <w:marBottom w:val="0"/>
      <w:divBdr>
        <w:top w:val="none" w:sz="0" w:space="0" w:color="auto"/>
        <w:left w:val="none" w:sz="0" w:space="0" w:color="auto"/>
        <w:bottom w:val="none" w:sz="0" w:space="0" w:color="auto"/>
        <w:right w:val="none" w:sz="0" w:space="0" w:color="auto"/>
      </w:divBdr>
    </w:div>
    <w:div w:id="1283078827">
      <w:bodyDiv w:val="1"/>
      <w:marLeft w:val="0"/>
      <w:marRight w:val="0"/>
      <w:marTop w:val="0"/>
      <w:marBottom w:val="0"/>
      <w:divBdr>
        <w:top w:val="none" w:sz="0" w:space="0" w:color="auto"/>
        <w:left w:val="none" w:sz="0" w:space="0" w:color="auto"/>
        <w:bottom w:val="none" w:sz="0" w:space="0" w:color="auto"/>
        <w:right w:val="none" w:sz="0" w:space="0" w:color="auto"/>
      </w:divBdr>
    </w:div>
    <w:div w:id="1287538954">
      <w:bodyDiv w:val="1"/>
      <w:marLeft w:val="0"/>
      <w:marRight w:val="0"/>
      <w:marTop w:val="0"/>
      <w:marBottom w:val="0"/>
      <w:divBdr>
        <w:top w:val="none" w:sz="0" w:space="0" w:color="auto"/>
        <w:left w:val="none" w:sz="0" w:space="0" w:color="auto"/>
        <w:bottom w:val="none" w:sz="0" w:space="0" w:color="auto"/>
        <w:right w:val="none" w:sz="0" w:space="0" w:color="auto"/>
      </w:divBdr>
    </w:div>
    <w:div w:id="1301691836">
      <w:bodyDiv w:val="1"/>
      <w:marLeft w:val="0"/>
      <w:marRight w:val="0"/>
      <w:marTop w:val="0"/>
      <w:marBottom w:val="0"/>
      <w:divBdr>
        <w:top w:val="none" w:sz="0" w:space="0" w:color="auto"/>
        <w:left w:val="none" w:sz="0" w:space="0" w:color="auto"/>
        <w:bottom w:val="none" w:sz="0" w:space="0" w:color="auto"/>
        <w:right w:val="none" w:sz="0" w:space="0" w:color="auto"/>
      </w:divBdr>
    </w:div>
    <w:div w:id="1303271156">
      <w:bodyDiv w:val="1"/>
      <w:marLeft w:val="0"/>
      <w:marRight w:val="0"/>
      <w:marTop w:val="0"/>
      <w:marBottom w:val="0"/>
      <w:divBdr>
        <w:top w:val="none" w:sz="0" w:space="0" w:color="auto"/>
        <w:left w:val="none" w:sz="0" w:space="0" w:color="auto"/>
        <w:bottom w:val="none" w:sz="0" w:space="0" w:color="auto"/>
        <w:right w:val="none" w:sz="0" w:space="0" w:color="auto"/>
      </w:divBdr>
    </w:div>
    <w:div w:id="1334575123">
      <w:bodyDiv w:val="1"/>
      <w:marLeft w:val="0"/>
      <w:marRight w:val="0"/>
      <w:marTop w:val="0"/>
      <w:marBottom w:val="0"/>
      <w:divBdr>
        <w:top w:val="none" w:sz="0" w:space="0" w:color="auto"/>
        <w:left w:val="none" w:sz="0" w:space="0" w:color="auto"/>
        <w:bottom w:val="none" w:sz="0" w:space="0" w:color="auto"/>
        <w:right w:val="none" w:sz="0" w:space="0" w:color="auto"/>
      </w:divBdr>
    </w:div>
    <w:div w:id="1339961934">
      <w:bodyDiv w:val="1"/>
      <w:marLeft w:val="0"/>
      <w:marRight w:val="0"/>
      <w:marTop w:val="0"/>
      <w:marBottom w:val="0"/>
      <w:divBdr>
        <w:top w:val="none" w:sz="0" w:space="0" w:color="auto"/>
        <w:left w:val="none" w:sz="0" w:space="0" w:color="auto"/>
        <w:bottom w:val="none" w:sz="0" w:space="0" w:color="auto"/>
        <w:right w:val="none" w:sz="0" w:space="0" w:color="auto"/>
      </w:divBdr>
    </w:div>
    <w:div w:id="1357662018">
      <w:bodyDiv w:val="1"/>
      <w:marLeft w:val="0"/>
      <w:marRight w:val="0"/>
      <w:marTop w:val="0"/>
      <w:marBottom w:val="0"/>
      <w:divBdr>
        <w:top w:val="none" w:sz="0" w:space="0" w:color="auto"/>
        <w:left w:val="none" w:sz="0" w:space="0" w:color="auto"/>
        <w:bottom w:val="none" w:sz="0" w:space="0" w:color="auto"/>
        <w:right w:val="none" w:sz="0" w:space="0" w:color="auto"/>
      </w:divBdr>
    </w:div>
    <w:div w:id="1365247839">
      <w:bodyDiv w:val="1"/>
      <w:marLeft w:val="0"/>
      <w:marRight w:val="0"/>
      <w:marTop w:val="0"/>
      <w:marBottom w:val="0"/>
      <w:divBdr>
        <w:top w:val="none" w:sz="0" w:space="0" w:color="auto"/>
        <w:left w:val="none" w:sz="0" w:space="0" w:color="auto"/>
        <w:bottom w:val="none" w:sz="0" w:space="0" w:color="auto"/>
        <w:right w:val="none" w:sz="0" w:space="0" w:color="auto"/>
      </w:divBdr>
    </w:div>
    <w:div w:id="1370758009">
      <w:bodyDiv w:val="1"/>
      <w:marLeft w:val="0"/>
      <w:marRight w:val="0"/>
      <w:marTop w:val="0"/>
      <w:marBottom w:val="0"/>
      <w:divBdr>
        <w:top w:val="none" w:sz="0" w:space="0" w:color="auto"/>
        <w:left w:val="none" w:sz="0" w:space="0" w:color="auto"/>
        <w:bottom w:val="none" w:sz="0" w:space="0" w:color="auto"/>
        <w:right w:val="none" w:sz="0" w:space="0" w:color="auto"/>
      </w:divBdr>
    </w:div>
    <w:div w:id="1371881732">
      <w:bodyDiv w:val="1"/>
      <w:marLeft w:val="0"/>
      <w:marRight w:val="0"/>
      <w:marTop w:val="0"/>
      <w:marBottom w:val="0"/>
      <w:divBdr>
        <w:top w:val="none" w:sz="0" w:space="0" w:color="auto"/>
        <w:left w:val="none" w:sz="0" w:space="0" w:color="auto"/>
        <w:bottom w:val="none" w:sz="0" w:space="0" w:color="auto"/>
        <w:right w:val="none" w:sz="0" w:space="0" w:color="auto"/>
      </w:divBdr>
    </w:div>
    <w:div w:id="1372728590">
      <w:bodyDiv w:val="1"/>
      <w:marLeft w:val="0"/>
      <w:marRight w:val="0"/>
      <w:marTop w:val="0"/>
      <w:marBottom w:val="0"/>
      <w:divBdr>
        <w:top w:val="none" w:sz="0" w:space="0" w:color="auto"/>
        <w:left w:val="none" w:sz="0" w:space="0" w:color="auto"/>
        <w:bottom w:val="none" w:sz="0" w:space="0" w:color="auto"/>
        <w:right w:val="none" w:sz="0" w:space="0" w:color="auto"/>
      </w:divBdr>
    </w:div>
    <w:div w:id="1378427720">
      <w:bodyDiv w:val="1"/>
      <w:marLeft w:val="0"/>
      <w:marRight w:val="0"/>
      <w:marTop w:val="0"/>
      <w:marBottom w:val="0"/>
      <w:divBdr>
        <w:top w:val="none" w:sz="0" w:space="0" w:color="auto"/>
        <w:left w:val="none" w:sz="0" w:space="0" w:color="auto"/>
        <w:bottom w:val="none" w:sz="0" w:space="0" w:color="auto"/>
        <w:right w:val="none" w:sz="0" w:space="0" w:color="auto"/>
      </w:divBdr>
    </w:div>
    <w:div w:id="1384677064">
      <w:bodyDiv w:val="1"/>
      <w:marLeft w:val="0"/>
      <w:marRight w:val="0"/>
      <w:marTop w:val="0"/>
      <w:marBottom w:val="0"/>
      <w:divBdr>
        <w:top w:val="none" w:sz="0" w:space="0" w:color="auto"/>
        <w:left w:val="none" w:sz="0" w:space="0" w:color="auto"/>
        <w:bottom w:val="none" w:sz="0" w:space="0" w:color="auto"/>
        <w:right w:val="none" w:sz="0" w:space="0" w:color="auto"/>
      </w:divBdr>
    </w:div>
    <w:div w:id="1406873482">
      <w:bodyDiv w:val="1"/>
      <w:marLeft w:val="0"/>
      <w:marRight w:val="0"/>
      <w:marTop w:val="0"/>
      <w:marBottom w:val="0"/>
      <w:divBdr>
        <w:top w:val="none" w:sz="0" w:space="0" w:color="auto"/>
        <w:left w:val="none" w:sz="0" w:space="0" w:color="auto"/>
        <w:bottom w:val="none" w:sz="0" w:space="0" w:color="auto"/>
        <w:right w:val="none" w:sz="0" w:space="0" w:color="auto"/>
      </w:divBdr>
    </w:div>
    <w:div w:id="1446265217">
      <w:bodyDiv w:val="1"/>
      <w:marLeft w:val="0"/>
      <w:marRight w:val="0"/>
      <w:marTop w:val="0"/>
      <w:marBottom w:val="0"/>
      <w:divBdr>
        <w:top w:val="none" w:sz="0" w:space="0" w:color="auto"/>
        <w:left w:val="none" w:sz="0" w:space="0" w:color="auto"/>
        <w:bottom w:val="none" w:sz="0" w:space="0" w:color="auto"/>
        <w:right w:val="none" w:sz="0" w:space="0" w:color="auto"/>
      </w:divBdr>
      <w:divsChild>
        <w:div w:id="22247026">
          <w:marLeft w:val="0"/>
          <w:marRight w:val="0"/>
          <w:marTop w:val="0"/>
          <w:marBottom w:val="0"/>
          <w:divBdr>
            <w:top w:val="none" w:sz="0" w:space="0" w:color="auto"/>
            <w:left w:val="none" w:sz="0" w:space="0" w:color="auto"/>
            <w:bottom w:val="none" w:sz="0" w:space="0" w:color="auto"/>
            <w:right w:val="none" w:sz="0" w:space="0" w:color="auto"/>
          </w:divBdr>
        </w:div>
        <w:div w:id="414210874">
          <w:marLeft w:val="0"/>
          <w:marRight w:val="0"/>
          <w:marTop w:val="0"/>
          <w:marBottom w:val="0"/>
          <w:divBdr>
            <w:top w:val="none" w:sz="0" w:space="0" w:color="auto"/>
            <w:left w:val="none" w:sz="0" w:space="0" w:color="auto"/>
            <w:bottom w:val="none" w:sz="0" w:space="0" w:color="auto"/>
            <w:right w:val="none" w:sz="0" w:space="0" w:color="auto"/>
          </w:divBdr>
        </w:div>
        <w:div w:id="546723347">
          <w:marLeft w:val="0"/>
          <w:marRight w:val="0"/>
          <w:marTop w:val="0"/>
          <w:marBottom w:val="0"/>
          <w:divBdr>
            <w:top w:val="none" w:sz="0" w:space="0" w:color="auto"/>
            <w:left w:val="none" w:sz="0" w:space="0" w:color="auto"/>
            <w:bottom w:val="none" w:sz="0" w:space="0" w:color="auto"/>
            <w:right w:val="none" w:sz="0" w:space="0" w:color="auto"/>
          </w:divBdr>
        </w:div>
        <w:div w:id="768742418">
          <w:marLeft w:val="0"/>
          <w:marRight w:val="0"/>
          <w:marTop w:val="0"/>
          <w:marBottom w:val="0"/>
          <w:divBdr>
            <w:top w:val="none" w:sz="0" w:space="0" w:color="auto"/>
            <w:left w:val="none" w:sz="0" w:space="0" w:color="auto"/>
            <w:bottom w:val="none" w:sz="0" w:space="0" w:color="auto"/>
            <w:right w:val="none" w:sz="0" w:space="0" w:color="auto"/>
          </w:divBdr>
        </w:div>
        <w:div w:id="958220364">
          <w:marLeft w:val="0"/>
          <w:marRight w:val="0"/>
          <w:marTop w:val="0"/>
          <w:marBottom w:val="0"/>
          <w:divBdr>
            <w:top w:val="none" w:sz="0" w:space="0" w:color="auto"/>
            <w:left w:val="none" w:sz="0" w:space="0" w:color="auto"/>
            <w:bottom w:val="none" w:sz="0" w:space="0" w:color="auto"/>
            <w:right w:val="none" w:sz="0" w:space="0" w:color="auto"/>
          </w:divBdr>
        </w:div>
        <w:div w:id="1065950949">
          <w:marLeft w:val="0"/>
          <w:marRight w:val="0"/>
          <w:marTop w:val="0"/>
          <w:marBottom w:val="0"/>
          <w:divBdr>
            <w:top w:val="none" w:sz="0" w:space="0" w:color="auto"/>
            <w:left w:val="none" w:sz="0" w:space="0" w:color="auto"/>
            <w:bottom w:val="none" w:sz="0" w:space="0" w:color="auto"/>
            <w:right w:val="none" w:sz="0" w:space="0" w:color="auto"/>
          </w:divBdr>
        </w:div>
        <w:div w:id="1476028269">
          <w:marLeft w:val="0"/>
          <w:marRight w:val="0"/>
          <w:marTop w:val="0"/>
          <w:marBottom w:val="0"/>
          <w:divBdr>
            <w:top w:val="none" w:sz="0" w:space="0" w:color="auto"/>
            <w:left w:val="none" w:sz="0" w:space="0" w:color="auto"/>
            <w:bottom w:val="none" w:sz="0" w:space="0" w:color="auto"/>
            <w:right w:val="none" w:sz="0" w:space="0" w:color="auto"/>
          </w:divBdr>
        </w:div>
        <w:div w:id="1717509527">
          <w:marLeft w:val="0"/>
          <w:marRight w:val="0"/>
          <w:marTop w:val="0"/>
          <w:marBottom w:val="0"/>
          <w:divBdr>
            <w:top w:val="none" w:sz="0" w:space="0" w:color="auto"/>
            <w:left w:val="none" w:sz="0" w:space="0" w:color="auto"/>
            <w:bottom w:val="none" w:sz="0" w:space="0" w:color="auto"/>
            <w:right w:val="none" w:sz="0" w:space="0" w:color="auto"/>
          </w:divBdr>
        </w:div>
      </w:divsChild>
    </w:div>
    <w:div w:id="1483308096">
      <w:bodyDiv w:val="1"/>
      <w:marLeft w:val="0"/>
      <w:marRight w:val="0"/>
      <w:marTop w:val="0"/>
      <w:marBottom w:val="0"/>
      <w:divBdr>
        <w:top w:val="none" w:sz="0" w:space="0" w:color="auto"/>
        <w:left w:val="none" w:sz="0" w:space="0" w:color="auto"/>
        <w:bottom w:val="none" w:sz="0" w:space="0" w:color="auto"/>
        <w:right w:val="none" w:sz="0" w:space="0" w:color="auto"/>
      </w:divBdr>
    </w:div>
    <w:div w:id="1496798126">
      <w:bodyDiv w:val="1"/>
      <w:marLeft w:val="0"/>
      <w:marRight w:val="0"/>
      <w:marTop w:val="0"/>
      <w:marBottom w:val="0"/>
      <w:divBdr>
        <w:top w:val="none" w:sz="0" w:space="0" w:color="auto"/>
        <w:left w:val="none" w:sz="0" w:space="0" w:color="auto"/>
        <w:bottom w:val="none" w:sz="0" w:space="0" w:color="auto"/>
        <w:right w:val="none" w:sz="0" w:space="0" w:color="auto"/>
      </w:divBdr>
    </w:div>
    <w:div w:id="1521700080">
      <w:bodyDiv w:val="1"/>
      <w:marLeft w:val="0"/>
      <w:marRight w:val="0"/>
      <w:marTop w:val="0"/>
      <w:marBottom w:val="0"/>
      <w:divBdr>
        <w:top w:val="none" w:sz="0" w:space="0" w:color="auto"/>
        <w:left w:val="none" w:sz="0" w:space="0" w:color="auto"/>
        <w:bottom w:val="none" w:sz="0" w:space="0" w:color="auto"/>
        <w:right w:val="none" w:sz="0" w:space="0" w:color="auto"/>
      </w:divBdr>
    </w:div>
    <w:div w:id="1530794425">
      <w:bodyDiv w:val="1"/>
      <w:marLeft w:val="0"/>
      <w:marRight w:val="0"/>
      <w:marTop w:val="0"/>
      <w:marBottom w:val="0"/>
      <w:divBdr>
        <w:top w:val="none" w:sz="0" w:space="0" w:color="auto"/>
        <w:left w:val="none" w:sz="0" w:space="0" w:color="auto"/>
        <w:bottom w:val="none" w:sz="0" w:space="0" w:color="auto"/>
        <w:right w:val="none" w:sz="0" w:space="0" w:color="auto"/>
      </w:divBdr>
    </w:div>
    <w:div w:id="1563440569">
      <w:bodyDiv w:val="1"/>
      <w:marLeft w:val="0"/>
      <w:marRight w:val="0"/>
      <w:marTop w:val="0"/>
      <w:marBottom w:val="0"/>
      <w:divBdr>
        <w:top w:val="none" w:sz="0" w:space="0" w:color="auto"/>
        <w:left w:val="none" w:sz="0" w:space="0" w:color="auto"/>
        <w:bottom w:val="none" w:sz="0" w:space="0" w:color="auto"/>
        <w:right w:val="none" w:sz="0" w:space="0" w:color="auto"/>
      </w:divBdr>
    </w:div>
    <w:div w:id="1566140245">
      <w:bodyDiv w:val="1"/>
      <w:marLeft w:val="0"/>
      <w:marRight w:val="0"/>
      <w:marTop w:val="0"/>
      <w:marBottom w:val="0"/>
      <w:divBdr>
        <w:top w:val="none" w:sz="0" w:space="0" w:color="auto"/>
        <w:left w:val="none" w:sz="0" w:space="0" w:color="auto"/>
        <w:bottom w:val="none" w:sz="0" w:space="0" w:color="auto"/>
        <w:right w:val="none" w:sz="0" w:space="0" w:color="auto"/>
      </w:divBdr>
    </w:div>
    <w:div w:id="1572815852">
      <w:bodyDiv w:val="1"/>
      <w:marLeft w:val="0"/>
      <w:marRight w:val="0"/>
      <w:marTop w:val="0"/>
      <w:marBottom w:val="0"/>
      <w:divBdr>
        <w:top w:val="none" w:sz="0" w:space="0" w:color="auto"/>
        <w:left w:val="none" w:sz="0" w:space="0" w:color="auto"/>
        <w:bottom w:val="none" w:sz="0" w:space="0" w:color="auto"/>
        <w:right w:val="none" w:sz="0" w:space="0" w:color="auto"/>
      </w:divBdr>
    </w:div>
    <w:div w:id="1575965538">
      <w:bodyDiv w:val="1"/>
      <w:marLeft w:val="0"/>
      <w:marRight w:val="0"/>
      <w:marTop w:val="0"/>
      <w:marBottom w:val="0"/>
      <w:divBdr>
        <w:top w:val="none" w:sz="0" w:space="0" w:color="auto"/>
        <w:left w:val="none" w:sz="0" w:space="0" w:color="auto"/>
        <w:bottom w:val="none" w:sz="0" w:space="0" w:color="auto"/>
        <w:right w:val="none" w:sz="0" w:space="0" w:color="auto"/>
      </w:divBdr>
    </w:div>
    <w:div w:id="1580629523">
      <w:bodyDiv w:val="1"/>
      <w:marLeft w:val="0"/>
      <w:marRight w:val="0"/>
      <w:marTop w:val="0"/>
      <w:marBottom w:val="0"/>
      <w:divBdr>
        <w:top w:val="none" w:sz="0" w:space="0" w:color="auto"/>
        <w:left w:val="none" w:sz="0" w:space="0" w:color="auto"/>
        <w:bottom w:val="none" w:sz="0" w:space="0" w:color="auto"/>
        <w:right w:val="none" w:sz="0" w:space="0" w:color="auto"/>
      </w:divBdr>
    </w:div>
    <w:div w:id="1587111591">
      <w:bodyDiv w:val="1"/>
      <w:marLeft w:val="0"/>
      <w:marRight w:val="0"/>
      <w:marTop w:val="0"/>
      <w:marBottom w:val="0"/>
      <w:divBdr>
        <w:top w:val="none" w:sz="0" w:space="0" w:color="auto"/>
        <w:left w:val="none" w:sz="0" w:space="0" w:color="auto"/>
        <w:bottom w:val="none" w:sz="0" w:space="0" w:color="auto"/>
        <w:right w:val="none" w:sz="0" w:space="0" w:color="auto"/>
      </w:divBdr>
    </w:div>
    <w:div w:id="1601445357">
      <w:bodyDiv w:val="1"/>
      <w:marLeft w:val="0"/>
      <w:marRight w:val="0"/>
      <w:marTop w:val="0"/>
      <w:marBottom w:val="0"/>
      <w:divBdr>
        <w:top w:val="none" w:sz="0" w:space="0" w:color="auto"/>
        <w:left w:val="none" w:sz="0" w:space="0" w:color="auto"/>
        <w:bottom w:val="none" w:sz="0" w:space="0" w:color="auto"/>
        <w:right w:val="none" w:sz="0" w:space="0" w:color="auto"/>
      </w:divBdr>
    </w:div>
    <w:div w:id="1610579609">
      <w:bodyDiv w:val="1"/>
      <w:marLeft w:val="0"/>
      <w:marRight w:val="0"/>
      <w:marTop w:val="0"/>
      <w:marBottom w:val="0"/>
      <w:divBdr>
        <w:top w:val="none" w:sz="0" w:space="0" w:color="auto"/>
        <w:left w:val="none" w:sz="0" w:space="0" w:color="auto"/>
        <w:bottom w:val="none" w:sz="0" w:space="0" w:color="auto"/>
        <w:right w:val="none" w:sz="0" w:space="0" w:color="auto"/>
      </w:divBdr>
    </w:div>
    <w:div w:id="1613249144">
      <w:bodyDiv w:val="1"/>
      <w:marLeft w:val="0"/>
      <w:marRight w:val="0"/>
      <w:marTop w:val="0"/>
      <w:marBottom w:val="0"/>
      <w:divBdr>
        <w:top w:val="none" w:sz="0" w:space="0" w:color="auto"/>
        <w:left w:val="none" w:sz="0" w:space="0" w:color="auto"/>
        <w:bottom w:val="none" w:sz="0" w:space="0" w:color="auto"/>
        <w:right w:val="none" w:sz="0" w:space="0" w:color="auto"/>
      </w:divBdr>
    </w:div>
    <w:div w:id="1618294336">
      <w:bodyDiv w:val="1"/>
      <w:marLeft w:val="0"/>
      <w:marRight w:val="0"/>
      <w:marTop w:val="0"/>
      <w:marBottom w:val="0"/>
      <w:divBdr>
        <w:top w:val="none" w:sz="0" w:space="0" w:color="auto"/>
        <w:left w:val="none" w:sz="0" w:space="0" w:color="auto"/>
        <w:bottom w:val="none" w:sz="0" w:space="0" w:color="auto"/>
        <w:right w:val="none" w:sz="0" w:space="0" w:color="auto"/>
      </w:divBdr>
    </w:div>
    <w:div w:id="1626808337">
      <w:bodyDiv w:val="1"/>
      <w:marLeft w:val="0"/>
      <w:marRight w:val="0"/>
      <w:marTop w:val="0"/>
      <w:marBottom w:val="0"/>
      <w:divBdr>
        <w:top w:val="none" w:sz="0" w:space="0" w:color="auto"/>
        <w:left w:val="none" w:sz="0" w:space="0" w:color="auto"/>
        <w:bottom w:val="none" w:sz="0" w:space="0" w:color="auto"/>
        <w:right w:val="none" w:sz="0" w:space="0" w:color="auto"/>
      </w:divBdr>
    </w:div>
    <w:div w:id="1630479510">
      <w:bodyDiv w:val="1"/>
      <w:marLeft w:val="0"/>
      <w:marRight w:val="0"/>
      <w:marTop w:val="0"/>
      <w:marBottom w:val="0"/>
      <w:divBdr>
        <w:top w:val="none" w:sz="0" w:space="0" w:color="auto"/>
        <w:left w:val="none" w:sz="0" w:space="0" w:color="auto"/>
        <w:bottom w:val="none" w:sz="0" w:space="0" w:color="auto"/>
        <w:right w:val="none" w:sz="0" w:space="0" w:color="auto"/>
      </w:divBdr>
    </w:div>
    <w:div w:id="1667634894">
      <w:bodyDiv w:val="1"/>
      <w:marLeft w:val="0"/>
      <w:marRight w:val="0"/>
      <w:marTop w:val="0"/>
      <w:marBottom w:val="0"/>
      <w:divBdr>
        <w:top w:val="none" w:sz="0" w:space="0" w:color="auto"/>
        <w:left w:val="none" w:sz="0" w:space="0" w:color="auto"/>
        <w:bottom w:val="none" w:sz="0" w:space="0" w:color="auto"/>
        <w:right w:val="none" w:sz="0" w:space="0" w:color="auto"/>
      </w:divBdr>
    </w:div>
    <w:div w:id="1676303284">
      <w:bodyDiv w:val="1"/>
      <w:marLeft w:val="0"/>
      <w:marRight w:val="0"/>
      <w:marTop w:val="0"/>
      <w:marBottom w:val="0"/>
      <w:divBdr>
        <w:top w:val="none" w:sz="0" w:space="0" w:color="auto"/>
        <w:left w:val="none" w:sz="0" w:space="0" w:color="auto"/>
        <w:bottom w:val="none" w:sz="0" w:space="0" w:color="auto"/>
        <w:right w:val="none" w:sz="0" w:space="0" w:color="auto"/>
      </w:divBdr>
    </w:div>
    <w:div w:id="1690448474">
      <w:bodyDiv w:val="1"/>
      <w:marLeft w:val="0"/>
      <w:marRight w:val="0"/>
      <w:marTop w:val="0"/>
      <w:marBottom w:val="0"/>
      <w:divBdr>
        <w:top w:val="none" w:sz="0" w:space="0" w:color="auto"/>
        <w:left w:val="none" w:sz="0" w:space="0" w:color="auto"/>
        <w:bottom w:val="none" w:sz="0" w:space="0" w:color="auto"/>
        <w:right w:val="none" w:sz="0" w:space="0" w:color="auto"/>
      </w:divBdr>
    </w:div>
    <w:div w:id="1692294394">
      <w:bodyDiv w:val="1"/>
      <w:marLeft w:val="0"/>
      <w:marRight w:val="0"/>
      <w:marTop w:val="0"/>
      <w:marBottom w:val="0"/>
      <w:divBdr>
        <w:top w:val="none" w:sz="0" w:space="0" w:color="auto"/>
        <w:left w:val="none" w:sz="0" w:space="0" w:color="auto"/>
        <w:bottom w:val="none" w:sz="0" w:space="0" w:color="auto"/>
        <w:right w:val="none" w:sz="0" w:space="0" w:color="auto"/>
      </w:divBdr>
    </w:div>
    <w:div w:id="1709523222">
      <w:bodyDiv w:val="1"/>
      <w:marLeft w:val="0"/>
      <w:marRight w:val="0"/>
      <w:marTop w:val="0"/>
      <w:marBottom w:val="0"/>
      <w:divBdr>
        <w:top w:val="none" w:sz="0" w:space="0" w:color="auto"/>
        <w:left w:val="none" w:sz="0" w:space="0" w:color="auto"/>
        <w:bottom w:val="none" w:sz="0" w:space="0" w:color="auto"/>
        <w:right w:val="none" w:sz="0" w:space="0" w:color="auto"/>
      </w:divBdr>
    </w:div>
    <w:div w:id="1723407630">
      <w:bodyDiv w:val="1"/>
      <w:marLeft w:val="0"/>
      <w:marRight w:val="0"/>
      <w:marTop w:val="0"/>
      <w:marBottom w:val="0"/>
      <w:divBdr>
        <w:top w:val="none" w:sz="0" w:space="0" w:color="auto"/>
        <w:left w:val="none" w:sz="0" w:space="0" w:color="auto"/>
        <w:bottom w:val="none" w:sz="0" w:space="0" w:color="auto"/>
        <w:right w:val="none" w:sz="0" w:space="0" w:color="auto"/>
      </w:divBdr>
    </w:div>
    <w:div w:id="1732927303">
      <w:bodyDiv w:val="1"/>
      <w:marLeft w:val="0"/>
      <w:marRight w:val="0"/>
      <w:marTop w:val="0"/>
      <w:marBottom w:val="0"/>
      <w:divBdr>
        <w:top w:val="none" w:sz="0" w:space="0" w:color="auto"/>
        <w:left w:val="none" w:sz="0" w:space="0" w:color="auto"/>
        <w:bottom w:val="none" w:sz="0" w:space="0" w:color="auto"/>
        <w:right w:val="none" w:sz="0" w:space="0" w:color="auto"/>
      </w:divBdr>
    </w:div>
    <w:div w:id="1736272428">
      <w:bodyDiv w:val="1"/>
      <w:marLeft w:val="0"/>
      <w:marRight w:val="0"/>
      <w:marTop w:val="0"/>
      <w:marBottom w:val="0"/>
      <w:divBdr>
        <w:top w:val="none" w:sz="0" w:space="0" w:color="auto"/>
        <w:left w:val="none" w:sz="0" w:space="0" w:color="auto"/>
        <w:bottom w:val="none" w:sz="0" w:space="0" w:color="auto"/>
        <w:right w:val="none" w:sz="0" w:space="0" w:color="auto"/>
      </w:divBdr>
    </w:div>
    <w:div w:id="1738355236">
      <w:bodyDiv w:val="1"/>
      <w:marLeft w:val="0"/>
      <w:marRight w:val="0"/>
      <w:marTop w:val="0"/>
      <w:marBottom w:val="0"/>
      <w:divBdr>
        <w:top w:val="none" w:sz="0" w:space="0" w:color="auto"/>
        <w:left w:val="none" w:sz="0" w:space="0" w:color="auto"/>
        <w:bottom w:val="none" w:sz="0" w:space="0" w:color="auto"/>
        <w:right w:val="none" w:sz="0" w:space="0" w:color="auto"/>
      </w:divBdr>
    </w:div>
    <w:div w:id="1763143132">
      <w:bodyDiv w:val="1"/>
      <w:marLeft w:val="0"/>
      <w:marRight w:val="0"/>
      <w:marTop w:val="0"/>
      <w:marBottom w:val="0"/>
      <w:divBdr>
        <w:top w:val="none" w:sz="0" w:space="0" w:color="auto"/>
        <w:left w:val="none" w:sz="0" w:space="0" w:color="auto"/>
        <w:bottom w:val="none" w:sz="0" w:space="0" w:color="auto"/>
        <w:right w:val="none" w:sz="0" w:space="0" w:color="auto"/>
      </w:divBdr>
    </w:div>
    <w:div w:id="1771006192">
      <w:bodyDiv w:val="1"/>
      <w:marLeft w:val="0"/>
      <w:marRight w:val="0"/>
      <w:marTop w:val="0"/>
      <w:marBottom w:val="0"/>
      <w:divBdr>
        <w:top w:val="none" w:sz="0" w:space="0" w:color="auto"/>
        <w:left w:val="none" w:sz="0" w:space="0" w:color="auto"/>
        <w:bottom w:val="none" w:sz="0" w:space="0" w:color="auto"/>
        <w:right w:val="none" w:sz="0" w:space="0" w:color="auto"/>
      </w:divBdr>
    </w:div>
    <w:div w:id="1775635643">
      <w:bodyDiv w:val="1"/>
      <w:marLeft w:val="0"/>
      <w:marRight w:val="0"/>
      <w:marTop w:val="0"/>
      <w:marBottom w:val="0"/>
      <w:divBdr>
        <w:top w:val="none" w:sz="0" w:space="0" w:color="auto"/>
        <w:left w:val="none" w:sz="0" w:space="0" w:color="auto"/>
        <w:bottom w:val="none" w:sz="0" w:space="0" w:color="auto"/>
        <w:right w:val="none" w:sz="0" w:space="0" w:color="auto"/>
      </w:divBdr>
    </w:div>
    <w:div w:id="1784572042">
      <w:bodyDiv w:val="1"/>
      <w:marLeft w:val="0"/>
      <w:marRight w:val="0"/>
      <w:marTop w:val="0"/>
      <w:marBottom w:val="0"/>
      <w:divBdr>
        <w:top w:val="none" w:sz="0" w:space="0" w:color="auto"/>
        <w:left w:val="none" w:sz="0" w:space="0" w:color="auto"/>
        <w:bottom w:val="none" w:sz="0" w:space="0" w:color="auto"/>
        <w:right w:val="none" w:sz="0" w:space="0" w:color="auto"/>
      </w:divBdr>
    </w:div>
    <w:div w:id="1792163560">
      <w:bodyDiv w:val="1"/>
      <w:marLeft w:val="0"/>
      <w:marRight w:val="0"/>
      <w:marTop w:val="0"/>
      <w:marBottom w:val="0"/>
      <w:divBdr>
        <w:top w:val="none" w:sz="0" w:space="0" w:color="auto"/>
        <w:left w:val="none" w:sz="0" w:space="0" w:color="auto"/>
        <w:bottom w:val="none" w:sz="0" w:space="0" w:color="auto"/>
        <w:right w:val="none" w:sz="0" w:space="0" w:color="auto"/>
      </w:divBdr>
    </w:div>
    <w:div w:id="1799645125">
      <w:bodyDiv w:val="1"/>
      <w:marLeft w:val="0"/>
      <w:marRight w:val="0"/>
      <w:marTop w:val="0"/>
      <w:marBottom w:val="0"/>
      <w:divBdr>
        <w:top w:val="none" w:sz="0" w:space="0" w:color="auto"/>
        <w:left w:val="none" w:sz="0" w:space="0" w:color="auto"/>
        <w:bottom w:val="none" w:sz="0" w:space="0" w:color="auto"/>
        <w:right w:val="none" w:sz="0" w:space="0" w:color="auto"/>
      </w:divBdr>
    </w:div>
    <w:div w:id="1806778288">
      <w:bodyDiv w:val="1"/>
      <w:marLeft w:val="0"/>
      <w:marRight w:val="0"/>
      <w:marTop w:val="0"/>
      <w:marBottom w:val="0"/>
      <w:divBdr>
        <w:top w:val="none" w:sz="0" w:space="0" w:color="auto"/>
        <w:left w:val="none" w:sz="0" w:space="0" w:color="auto"/>
        <w:bottom w:val="none" w:sz="0" w:space="0" w:color="auto"/>
        <w:right w:val="none" w:sz="0" w:space="0" w:color="auto"/>
      </w:divBdr>
    </w:div>
    <w:div w:id="1824159484">
      <w:bodyDiv w:val="1"/>
      <w:marLeft w:val="0"/>
      <w:marRight w:val="0"/>
      <w:marTop w:val="0"/>
      <w:marBottom w:val="0"/>
      <w:divBdr>
        <w:top w:val="none" w:sz="0" w:space="0" w:color="auto"/>
        <w:left w:val="none" w:sz="0" w:space="0" w:color="auto"/>
        <w:bottom w:val="none" w:sz="0" w:space="0" w:color="auto"/>
        <w:right w:val="none" w:sz="0" w:space="0" w:color="auto"/>
      </w:divBdr>
    </w:div>
    <w:div w:id="1846287860">
      <w:bodyDiv w:val="1"/>
      <w:marLeft w:val="0"/>
      <w:marRight w:val="0"/>
      <w:marTop w:val="0"/>
      <w:marBottom w:val="0"/>
      <w:divBdr>
        <w:top w:val="none" w:sz="0" w:space="0" w:color="auto"/>
        <w:left w:val="none" w:sz="0" w:space="0" w:color="auto"/>
        <w:bottom w:val="none" w:sz="0" w:space="0" w:color="auto"/>
        <w:right w:val="none" w:sz="0" w:space="0" w:color="auto"/>
      </w:divBdr>
    </w:div>
    <w:div w:id="1848709689">
      <w:bodyDiv w:val="1"/>
      <w:marLeft w:val="0"/>
      <w:marRight w:val="0"/>
      <w:marTop w:val="0"/>
      <w:marBottom w:val="0"/>
      <w:divBdr>
        <w:top w:val="none" w:sz="0" w:space="0" w:color="auto"/>
        <w:left w:val="none" w:sz="0" w:space="0" w:color="auto"/>
        <w:bottom w:val="none" w:sz="0" w:space="0" w:color="auto"/>
        <w:right w:val="none" w:sz="0" w:space="0" w:color="auto"/>
      </w:divBdr>
    </w:div>
    <w:div w:id="1862011034">
      <w:bodyDiv w:val="1"/>
      <w:marLeft w:val="0"/>
      <w:marRight w:val="0"/>
      <w:marTop w:val="0"/>
      <w:marBottom w:val="0"/>
      <w:divBdr>
        <w:top w:val="none" w:sz="0" w:space="0" w:color="auto"/>
        <w:left w:val="none" w:sz="0" w:space="0" w:color="auto"/>
        <w:bottom w:val="none" w:sz="0" w:space="0" w:color="auto"/>
        <w:right w:val="none" w:sz="0" w:space="0" w:color="auto"/>
      </w:divBdr>
    </w:div>
    <w:div w:id="1873883322">
      <w:bodyDiv w:val="1"/>
      <w:marLeft w:val="0"/>
      <w:marRight w:val="0"/>
      <w:marTop w:val="0"/>
      <w:marBottom w:val="0"/>
      <w:divBdr>
        <w:top w:val="none" w:sz="0" w:space="0" w:color="auto"/>
        <w:left w:val="none" w:sz="0" w:space="0" w:color="auto"/>
        <w:bottom w:val="none" w:sz="0" w:space="0" w:color="auto"/>
        <w:right w:val="none" w:sz="0" w:space="0" w:color="auto"/>
      </w:divBdr>
    </w:div>
    <w:div w:id="1891265090">
      <w:bodyDiv w:val="1"/>
      <w:marLeft w:val="0"/>
      <w:marRight w:val="0"/>
      <w:marTop w:val="0"/>
      <w:marBottom w:val="0"/>
      <w:divBdr>
        <w:top w:val="none" w:sz="0" w:space="0" w:color="auto"/>
        <w:left w:val="none" w:sz="0" w:space="0" w:color="auto"/>
        <w:bottom w:val="none" w:sz="0" w:space="0" w:color="auto"/>
        <w:right w:val="none" w:sz="0" w:space="0" w:color="auto"/>
      </w:divBdr>
    </w:div>
    <w:div w:id="1892300236">
      <w:bodyDiv w:val="1"/>
      <w:marLeft w:val="0"/>
      <w:marRight w:val="0"/>
      <w:marTop w:val="0"/>
      <w:marBottom w:val="0"/>
      <w:divBdr>
        <w:top w:val="none" w:sz="0" w:space="0" w:color="auto"/>
        <w:left w:val="none" w:sz="0" w:space="0" w:color="auto"/>
        <w:bottom w:val="none" w:sz="0" w:space="0" w:color="auto"/>
        <w:right w:val="none" w:sz="0" w:space="0" w:color="auto"/>
      </w:divBdr>
    </w:div>
    <w:div w:id="1909683655">
      <w:bodyDiv w:val="1"/>
      <w:marLeft w:val="0"/>
      <w:marRight w:val="0"/>
      <w:marTop w:val="0"/>
      <w:marBottom w:val="0"/>
      <w:divBdr>
        <w:top w:val="none" w:sz="0" w:space="0" w:color="auto"/>
        <w:left w:val="none" w:sz="0" w:space="0" w:color="auto"/>
        <w:bottom w:val="none" w:sz="0" w:space="0" w:color="auto"/>
        <w:right w:val="none" w:sz="0" w:space="0" w:color="auto"/>
      </w:divBdr>
    </w:div>
    <w:div w:id="1915435221">
      <w:bodyDiv w:val="1"/>
      <w:marLeft w:val="0"/>
      <w:marRight w:val="0"/>
      <w:marTop w:val="0"/>
      <w:marBottom w:val="0"/>
      <w:divBdr>
        <w:top w:val="none" w:sz="0" w:space="0" w:color="auto"/>
        <w:left w:val="none" w:sz="0" w:space="0" w:color="auto"/>
        <w:bottom w:val="none" w:sz="0" w:space="0" w:color="auto"/>
        <w:right w:val="none" w:sz="0" w:space="0" w:color="auto"/>
      </w:divBdr>
    </w:div>
    <w:div w:id="1935936288">
      <w:bodyDiv w:val="1"/>
      <w:marLeft w:val="0"/>
      <w:marRight w:val="0"/>
      <w:marTop w:val="0"/>
      <w:marBottom w:val="0"/>
      <w:divBdr>
        <w:top w:val="none" w:sz="0" w:space="0" w:color="auto"/>
        <w:left w:val="none" w:sz="0" w:space="0" w:color="auto"/>
        <w:bottom w:val="none" w:sz="0" w:space="0" w:color="auto"/>
        <w:right w:val="none" w:sz="0" w:space="0" w:color="auto"/>
      </w:divBdr>
    </w:div>
    <w:div w:id="1937051601">
      <w:bodyDiv w:val="1"/>
      <w:marLeft w:val="0"/>
      <w:marRight w:val="0"/>
      <w:marTop w:val="0"/>
      <w:marBottom w:val="0"/>
      <w:divBdr>
        <w:top w:val="none" w:sz="0" w:space="0" w:color="auto"/>
        <w:left w:val="none" w:sz="0" w:space="0" w:color="auto"/>
        <w:bottom w:val="none" w:sz="0" w:space="0" w:color="auto"/>
        <w:right w:val="none" w:sz="0" w:space="0" w:color="auto"/>
      </w:divBdr>
    </w:div>
    <w:div w:id="1973946574">
      <w:bodyDiv w:val="1"/>
      <w:marLeft w:val="0"/>
      <w:marRight w:val="0"/>
      <w:marTop w:val="0"/>
      <w:marBottom w:val="0"/>
      <w:divBdr>
        <w:top w:val="none" w:sz="0" w:space="0" w:color="auto"/>
        <w:left w:val="none" w:sz="0" w:space="0" w:color="auto"/>
        <w:bottom w:val="none" w:sz="0" w:space="0" w:color="auto"/>
        <w:right w:val="none" w:sz="0" w:space="0" w:color="auto"/>
      </w:divBdr>
    </w:div>
    <w:div w:id="1977374188">
      <w:bodyDiv w:val="1"/>
      <w:marLeft w:val="0"/>
      <w:marRight w:val="0"/>
      <w:marTop w:val="0"/>
      <w:marBottom w:val="0"/>
      <w:divBdr>
        <w:top w:val="none" w:sz="0" w:space="0" w:color="auto"/>
        <w:left w:val="none" w:sz="0" w:space="0" w:color="auto"/>
        <w:bottom w:val="none" w:sz="0" w:space="0" w:color="auto"/>
        <w:right w:val="none" w:sz="0" w:space="0" w:color="auto"/>
      </w:divBdr>
    </w:div>
    <w:div w:id="2066444717">
      <w:bodyDiv w:val="1"/>
      <w:marLeft w:val="0"/>
      <w:marRight w:val="0"/>
      <w:marTop w:val="0"/>
      <w:marBottom w:val="0"/>
      <w:divBdr>
        <w:top w:val="none" w:sz="0" w:space="0" w:color="auto"/>
        <w:left w:val="none" w:sz="0" w:space="0" w:color="auto"/>
        <w:bottom w:val="none" w:sz="0" w:space="0" w:color="auto"/>
        <w:right w:val="none" w:sz="0" w:space="0" w:color="auto"/>
      </w:divBdr>
    </w:div>
    <w:div w:id="2074347557">
      <w:bodyDiv w:val="1"/>
      <w:marLeft w:val="0"/>
      <w:marRight w:val="0"/>
      <w:marTop w:val="0"/>
      <w:marBottom w:val="0"/>
      <w:divBdr>
        <w:top w:val="none" w:sz="0" w:space="0" w:color="auto"/>
        <w:left w:val="none" w:sz="0" w:space="0" w:color="auto"/>
        <w:bottom w:val="none" w:sz="0" w:space="0" w:color="auto"/>
        <w:right w:val="none" w:sz="0" w:space="0" w:color="auto"/>
      </w:divBdr>
    </w:div>
    <w:div w:id="2076313146">
      <w:bodyDiv w:val="1"/>
      <w:marLeft w:val="0"/>
      <w:marRight w:val="0"/>
      <w:marTop w:val="0"/>
      <w:marBottom w:val="0"/>
      <w:divBdr>
        <w:top w:val="none" w:sz="0" w:space="0" w:color="auto"/>
        <w:left w:val="none" w:sz="0" w:space="0" w:color="auto"/>
        <w:bottom w:val="none" w:sz="0" w:space="0" w:color="auto"/>
        <w:right w:val="none" w:sz="0" w:space="0" w:color="auto"/>
      </w:divBdr>
    </w:div>
    <w:div w:id="2078505691">
      <w:bodyDiv w:val="1"/>
      <w:marLeft w:val="0"/>
      <w:marRight w:val="0"/>
      <w:marTop w:val="0"/>
      <w:marBottom w:val="0"/>
      <w:divBdr>
        <w:top w:val="none" w:sz="0" w:space="0" w:color="auto"/>
        <w:left w:val="none" w:sz="0" w:space="0" w:color="auto"/>
        <w:bottom w:val="none" w:sz="0" w:space="0" w:color="auto"/>
        <w:right w:val="none" w:sz="0" w:space="0" w:color="auto"/>
      </w:divBdr>
    </w:div>
    <w:div w:id="2090686899">
      <w:bodyDiv w:val="1"/>
      <w:marLeft w:val="0"/>
      <w:marRight w:val="0"/>
      <w:marTop w:val="0"/>
      <w:marBottom w:val="0"/>
      <w:divBdr>
        <w:top w:val="none" w:sz="0" w:space="0" w:color="auto"/>
        <w:left w:val="none" w:sz="0" w:space="0" w:color="auto"/>
        <w:bottom w:val="none" w:sz="0" w:space="0" w:color="auto"/>
        <w:right w:val="none" w:sz="0" w:space="0" w:color="auto"/>
      </w:divBdr>
    </w:div>
    <w:div w:id="2091539807">
      <w:bodyDiv w:val="1"/>
      <w:marLeft w:val="0"/>
      <w:marRight w:val="0"/>
      <w:marTop w:val="0"/>
      <w:marBottom w:val="0"/>
      <w:divBdr>
        <w:top w:val="none" w:sz="0" w:space="0" w:color="auto"/>
        <w:left w:val="none" w:sz="0" w:space="0" w:color="auto"/>
        <w:bottom w:val="none" w:sz="0" w:space="0" w:color="auto"/>
        <w:right w:val="none" w:sz="0" w:space="0" w:color="auto"/>
      </w:divBdr>
    </w:div>
    <w:div w:id="2097092110">
      <w:bodyDiv w:val="1"/>
      <w:marLeft w:val="0"/>
      <w:marRight w:val="0"/>
      <w:marTop w:val="0"/>
      <w:marBottom w:val="0"/>
      <w:divBdr>
        <w:top w:val="none" w:sz="0" w:space="0" w:color="auto"/>
        <w:left w:val="none" w:sz="0" w:space="0" w:color="auto"/>
        <w:bottom w:val="none" w:sz="0" w:space="0" w:color="auto"/>
        <w:right w:val="none" w:sz="0" w:space="0" w:color="auto"/>
      </w:divBdr>
    </w:div>
    <w:div w:id="2098744482">
      <w:bodyDiv w:val="1"/>
      <w:marLeft w:val="0"/>
      <w:marRight w:val="0"/>
      <w:marTop w:val="0"/>
      <w:marBottom w:val="0"/>
      <w:divBdr>
        <w:top w:val="none" w:sz="0" w:space="0" w:color="auto"/>
        <w:left w:val="none" w:sz="0" w:space="0" w:color="auto"/>
        <w:bottom w:val="none" w:sz="0" w:space="0" w:color="auto"/>
        <w:right w:val="none" w:sz="0" w:space="0" w:color="auto"/>
      </w:divBdr>
    </w:div>
    <w:div w:id="2106149047">
      <w:bodyDiv w:val="1"/>
      <w:marLeft w:val="0"/>
      <w:marRight w:val="0"/>
      <w:marTop w:val="0"/>
      <w:marBottom w:val="0"/>
      <w:divBdr>
        <w:top w:val="none" w:sz="0" w:space="0" w:color="auto"/>
        <w:left w:val="none" w:sz="0" w:space="0" w:color="auto"/>
        <w:bottom w:val="none" w:sz="0" w:space="0" w:color="auto"/>
        <w:right w:val="none" w:sz="0" w:space="0" w:color="auto"/>
      </w:divBdr>
    </w:div>
    <w:div w:id="2142191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11/relationships/commentsExtended" Target="commentsExtended.xml"/><Relationship Id="rId28" Type="http://schemas.openxmlformats.org/officeDocument/2006/relationships/image" Target="media/image17.jpe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comments" Target="comments.xml"/><Relationship Id="rId27" Type="http://schemas.openxmlformats.org/officeDocument/2006/relationships/image" Target="media/image16.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Kut04</b:Tag>
    <b:SourceType>Book</b:SourceType>
    <b:Guid>{7FE924B8-29BE-4918-9162-01CB96DA0E0D}</b:Guid>
    <b:Author>
      <b:Author>
        <b:NameList>
          <b:Person>
            <b:Last>Kutner</b:Last>
            <b:First>Michael</b:First>
          </b:Person>
          <b:Person>
            <b:Last>Nachtsheim</b:Last>
            <b:First>Christopher </b:First>
          </b:Person>
          <b:Person>
            <b:Last>Neter</b:Last>
            <b:First>John</b:First>
          </b:Person>
        </b:NameList>
      </b:Author>
    </b:Author>
    <b:Title>Applied Linear Regression Models. 4th Ed.</b:Title>
    <b:Year>2004</b:Year>
    <b:Publisher>McGraw Hill</b:Publisher>
    <b:RefOrder>12</b:RefOrder>
  </b:Source>
  <b:Source>
    <b:Tag>Mil04</b:Tag>
    <b:SourceType>Book</b:SourceType>
    <b:Guid>{9D64CE91-696E-48FA-A99C-330F5CD8C068}</b:Guid>
    <b:Title>Probability and Random Processes With Applications to Signal Processing and communications</b:Title>
    <b:Year>2004</b:Year>
    <b:Publisher>Elsevier</b:Publisher>
    <b:Author>
      <b:Author>
        <b:NameList>
          <b:Person>
            <b:Last>Miller</b:Last>
            <b:First>Scott</b:First>
          </b:Person>
          <b:Person>
            <b:Last> Donald</b:Last>
            <b:First>Childers</b:First>
          </b:Person>
        </b:NameList>
      </b:Author>
    </b:Author>
    <b:RefOrder>16</b:RefOrder>
  </b:Source>
  <b:Source>
    <b:Tag>Ibe05</b:Tag>
    <b:SourceType>Book</b:SourceType>
    <b:Guid>{1E737594-BE65-4C1D-8088-37E6651A31F1}</b:Guid>
    <b:Author>
      <b:Author>
        <b:NameList>
          <b:Person>
            <b:Last>Ibe</b:Last>
            <b:First>Oliver</b:First>
            <b:Middle>C.</b:Middle>
          </b:Person>
        </b:NameList>
      </b:Author>
    </b:Author>
    <b:Title>Fundamentals of Applied Probability and Random Processes</b:Title>
    <b:Year>2005</b:Year>
    <b:Publisher>Elsevier</b:Publisher>
    <b:RefOrder>14</b:RefOrder>
  </b:Source>
  <b:Source>
    <b:Tag>Cha04</b:Tag>
    <b:SourceType>Book</b:SourceType>
    <b:Guid>{E53A33DC-A748-4F2B-BD8C-7AA5B574B7A4}</b:Guid>
    <b:Author>
      <b:Author>
        <b:NameList>
          <b:Person>
            <b:Last>Chatfield</b:Last>
            <b:First>Chris</b:First>
          </b:Person>
        </b:NameList>
      </b:Author>
    </b:Author>
    <b:Title>The Analysis of Time Series</b:Title>
    <b:Year>2004</b:Year>
    <b:Publisher>Chapman &amp; Hall/CRC</b:Publisher>
    <b:RefOrder>13</b:RefOrder>
  </b:Source>
  <b:Source>
    <b:Tag>Leo94</b:Tag>
    <b:SourceType>Book</b:SourceType>
    <b:Guid>{C91014AB-7822-48CD-B55A-2458271ED1E6}</b:Guid>
    <b:Author>
      <b:Author>
        <b:NameList>
          <b:Person>
            <b:Last>Leon-Garcia</b:Last>
            <b:First>Alberto</b:First>
          </b:Person>
        </b:NameList>
      </b:Author>
    </b:Author>
    <b:Title>Probability and Random Processes for Electrical Engineering</b:Title>
    <b:Year>1994</b:Year>
    <b:Publisher>Addison-Wesley</b:Publisher>
    <b:RefOrder>15</b:RefOrder>
  </b:Source>
  <b:Source>
    <b:Tag>Guv11</b:Tag>
    <b:SourceType>Book</b:SourceType>
    <b:Guid>{53A28315-8FB0-4A62-9261-43DB5FEACEE2}</b:Guid>
    <b:Title>Reliable Communications for Short-range Wireless Systems.</b:Title>
    <b:Year>2011</b:Year>
    <b:Publisher>Cambridge University Press</b:Publisher>
    <b:Author>
      <b:Author>
        <b:NameList>
          <b:Person>
            <b:Last>Guvenc</b:Last>
            <b:First>Ismail</b:First>
          </b:Person>
          <b:Person>
            <b:Last>Ulas</b:Last>
            <b:First>Kozat</b:First>
          </b:Person>
        </b:NameList>
      </b:Author>
    </b:Author>
    <b:RefOrder>20</b:RefOrder>
  </b:Source>
  <b:Source>
    <b:Tag>Cai08</b:Tag>
    <b:SourceType>JournalArticle</b:SourceType>
    <b:Guid>{461EC708-7C51-4C11-92B0-0A94AB0F4368}</b:Guid>
    <b:Title>Power Allocation and Scheduling for Ultra-Wideband Wireless Networks</b:Title>
    <b:Year>2008</b:Year>
    <b:Author>
      <b:Author>
        <b:NameList>
          <b:Person>
            <b:Last>Cai</b:Last>
            <b:First>Jun</b:First>
          </b:Person>
        </b:NameList>
      </b:Author>
    </b:Author>
    <b:JournalName>IEEE Transactions on Vehicular Technology</b:JournalName>
    <b:Pages>1103-1112</b:Pages>
    <b:Volume>57</b:Volume>
    <b:RefOrder>21</b:RefOrder>
  </b:Source>
  <b:Source>
    <b:Tag>Bae06</b:Tag>
    <b:SourceType>Book</b:SourceType>
    <b:Guid>{3AE540FD-9BC3-44C1-B2E7-6C30714B1F30}</b:Guid>
    <b:Title>Reliable and Power Efficient Protocols for Space Communications and Wireless Ad-Hoc Networks</b:Title>
    <b:Year>2006</b:Year>
    <b:Author>
      <b:Author>
        <b:NameList>
          <b:Person>
            <b:Last>Baek</b:Last>
            <b:First>Wonseok</b:First>
          </b:Person>
        </b:NameList>
      </b:Author>
    </b:Author>
    <b:Publisher>University of Southern California</b:Publisher>
    <b:RefOrder>22</b:RefOrder>
  </b:Source>
  <b:Source>
    <b:Tag>LiK</b:Tag>
    <b:SourceType>ConferenceProceedings</b:SourceType>
    <b:Guid>{35115CD0-F205-49F2-B689-8CEC07BF810E}</b:Guid>
    <b:Title>An adaptive MAC protocol for satellite ATM</b:Title>
    <b:JournalName>15th International Conference on Information Networking</b:JournalName>
    <b:Author>
      <b:Author>
        <b:NameList>
          <b:Person>
            <b:Last>Li</b:Last>
            <b:First>Kuo-Hao</b:First>
          </b:Person>
        </b:NameList>
      </b:Author>
    </b:Author>
    <b:ConferenceName>15th International Conference on Information Networking</b:ConferenceName>
    <b:RefOrder>23</b:RefOrder>
  </b:Source>
  <b:Source>
    <b:Tag>Ors98</b:Tag>
    <b:SourceType>ConferenceProceedings</b:SourceType>
    <b:Guid>{C84122D8-D03D-4C6D-A2F2-6586A7EA9995}</b:Guid>
    <b:Author>
      <b:Author>
        <b:NameList>
          <b:Person>
            <b:Last>Ors</b:Last>
            <b:First>T.</b:First>
          </b:Person>
        </b:NameList>
      </b:Author>
    </b:Author>
    <b:Title>Analysis of an adaptive random/reservation MAC protocol for ATM over satellite</b:Title>
    <b:Year>1998</b:Year>
    <b:ConferenceName>IEEE 48th Vehicular Technology Conference</b:ConferenceName>
    <b:RefOrder>24</b:RefOrder>
  </b:Source>
  <b:Source>
    <b:Tag>Emm03</b:Tag>
    <b:SourceType>ConferenceProceedings</b:SourceType>
    <b:Guid>{4731AF3D-7D59-4E3C-957B-9307FA7A6573}</b:Guid>
    <b:Author>
      <b:Author>
        <b:NameList>
          <b:Person>
            <b:Last>Emmelmann</b:Last>
            <b:First>M.</b:First>
          </b:Person>
          <b:Person>
            <b:Last>Bischl</b:Last>
            <b:First>H.</b:First>
          </b:Person>
        </b:NameList>
      </b:Author>
    </b:Author>
    <b:Title>An adaptive MAC layer protocol for ATM-based LEO satellite networks</b:Title>
    <b:Year>2003</b:Year>
    <b:ConferenceName>IEEE 58th Vehicular Technology Conference</b:ConferenceName>
    <b:RefOrder>25</b:RefOrder>
  </b:Source>
  <b:Source>
    <b:Tag>Cho01</b:Tag>
    <b:SourceType>ConferenceProceedings</b:SourceType>
    <b:Guid>{E5899CD3-EF2D-4326-A6B5-AFA625975E55}</b:Guid>
    <b:Title>Adaptive communications over fading satellite channels</b:Title>
    <b:Year>2001</b:Year>
    <b:ConferenceName>IEEE International Conference on Communications</b:ConferenceName>
    <b:Author>
      <b:Author>
        <b:NameList>
          <b:Person>
            <b:Last>Choi</b:Last>
            <b:First>J. P.</b:First>
          </b:Person>
          <b:Person>
            <b:Last>Chan</b:Last>
            <b:First>V. W. S. </b:First>
          </b:Person>
        </b:NameList>
      </b:Author>
    </b:Author>
    <b:RefOrder>26</b:RefOrder>
  </b:Source>
  <b:Source>
    <b:Tag>Hub101</b:Tag>
    <b:SourceType>ConferenceProceedings</b:SourceType>
    <b:Guid>{C10557F7-8CFD-4813-9B4A-C475496A6B54}</b:Guid>
    <b:Title>Global modeling of equatorial plasma bubbles</b:Title>
    <b:Year>2010</b:Year>
    <b:ConferenceName>GEOPHYSICAL RESEARCH LETTERS</b:ConferenceName>
    <b:Author>
      <b:Author>
        <b:NameList>
          <b:Person>
            <b:Last>Huba</b:Last>
            <b:First>J. D. </b:First>
          </b:Person>
          <b:Person>
            <b:Last>Joyce</b:Last>
            <b:First>G.</b:First>
          </b:Person>
        </b:NameList>
      </b:Author>
    </b:Author>
    <b:RefOrder>27</b:RefOrder>
  </b:Source>
  <b:Source>
    <b:Tag>NAS2</b:Tag>
    <b:SourceType>InternetSite</b:SourceType>
    <b:Guid>{31FC73F7-68B6-43DF-875A-3BFE0AE3C500}</b:Guid>
    <b:Title>Space Communications and Navigation</b:Title>
    <b:Author>
      <b:Author>
        <b:NameList>
          <b:Person>
            <b:Last>NASA</b:Last>
          </b:Person>
        </b:NameList>
      </b:Author>
    </b:Author>
    <b:ProductionCompany>NASA ScaN Testbed</b:ProductionCompany>
    <b:DayAccessed>04/24/15</b:DayAccessed>
    <b:URL>http://spaceflightsystems.grc.nasa.gov/SOPO/SCO/SCaNTestbed/Candidate/documents/PS-00958%20SCaN_Trifold.pdf</b:URL>
    <b:RefOrder>29</b:RefOrder>
  </b:Source>
  <b:Source>
    <b:Tag>Xil</b:Tag>
    <b:SourceType>InternetSite</b:SourceType>
    <b:Guid>{DAC12C9F-B618-40A1-B4F2-C95AEFF2B098}</b:Guid>
    <b:Author>
      <b:Author>
        <b:NameList>
          <b:Person>
            <b:Last>Xilinx</b:Last>
          </b:Person>
        </b:NameList>
      </b:Author>
    </b:Author>
    <b:Title>Xilinx Viterx-II Series FPGAs</b:Title>
    <b:ProductionCompany>Xilinx</b:ProductionCompany>
    <b:DayAccessed>04/24/15</b:DayAccessed>
    <b:URL>http://www.xilinx.com/publications/matrix/virtexmatrix.pdf</b:URL>
    <b:RefOrder>30</b:RefOrder>
  </b:Source>
  <b:Source>
    <b:Tag>Hub102</b:Tag>
    <b:SourceType>JournalArticle</b:SourceType>
    <b:Guid>{F15054C0-94C3-4409-AA2A-D05B7027EBB7}</b:Guid>
    <b:Title>Global modeling of equatorial plasma bubbles</b:Title>
    <b:Year>2010</b:Year>
    <b:JournalName>Geophysical research letters</b:JournalName>
    <b:Volume>37</b:Volume>
    <b:Author>
      <b:Author>
        <b:NameList>
          <b:Person>
            <b:Last>Huba</b:Last>
            <b:Middle>D</b:Middle>
            <b:First>J</b:First>
          </b:Person>
          <b:Person>
            <b:Last>Joyce</b:Last>
            <b:First>G</b:First>
          </b:Person>
        </b:NameList>
      </b:Author>
    </b:Author>
    <b:RefOrder>28</b:RefOrder>
  </b:Source>
  <b:Source>
    <b:Tag>PVR16</b:Tag>
    <b:SourceType>JournalArticle</b:SourceType>
    <b:Guid>{6D6C7171-6FE1-4C2D-B8EF-81B79611DCCB}</b:Guid>
    <b:Title>QoS Improvement For LEO-based satcom At Ka-Band</b:Title>
    <b:Year>2016</b:Year>
    <b:Author>
      <b:Author>
        <b:NameList>
          <b:Person>
            <b:Last>Ferreira</b:Last>
            <b:Middle>Rodrigues</b:Middle>
            <b:First>Paulo Victor</b:First>
          </b:Person>
          <b:Person>
            <b:Last>Wyglinski</b:Last>
            <b:Middle>M.</b:Middle>
            <b:First>Alexander </b:First>
          </b:Person>
        </b:NameList>
      </b:Author>
    </b:Author>
    <b:JournalName>IEEE Transactions on Aerospace and Electronic Systems</b:JournalName>
    <b:RefOrder>17</b:RefOrder>
  </b:Source>
  <b:Source>
    <b:Tag>Fer16</b:Tag>
    <b:SourceType>JournalArticle</b:SourceType>
    <b:Guid>{3C8E98F8-EDD4-4495-8D17-8F90343A53D5}</b:Guid>
    <b:Title>Interactive Multiple Model Filter for Land-Mobile Satellite Communications at Ka-Band</b:Title>
    <b:JournalName>IEEE Access</b:JournalName>
    <b:Year>2016</b:Year>
    <b:Author>
      <b:Author>
        <b:NameList>
          <b:Person>
            <b:Last>Ferreira</b:Last>
            <b:Middle>Rodrigues</b:Middle>
            <b:First>Paulo Victor</b:First>
          </b:Person>
          <b:Person>
            <b:Last>Wyglinski</b:Last>
            <b:Middle>M.</b:Middle>
            <b:First>Alexander</b:First>
          </b:Person>
          <b:Person>
            <b:Last>Paffenroth</b:Last>
            <b:First>Randy</b:First>
          </b:Person>
        </b:NameList>
      </b:Author>
    </b:Author>
    <b:RefOrder>18</b:RefOrder>
  </b:Source>
  <b:Source>
    <b:Tag>Hac16</b:Tag>
    <b:SourceType>ConferenceProceedings</b:SourceType>
    <b:Guid>{AFFB647D-E0EF-4E0E-9116-81100AC9683F}</b:Guid>
    <b:Title>Implementation of a Parameterized Interacting Multiple Model Filter on an FPGA for Satellite Communications</b:Title>
    <b:Year>2016</b:Year>
    <b:Author>
      <b:Author>
        <b:NameList>
          <b:Person>
            <b:Last>Hackett</b:Last>
            <b:Middle>M.</b:Middle>
            <b:First>Timothy</b:First>
          </b:Person>
          <b:Person>
            <b:Last>Bilen</b:Last>
            <b:First>Sven</b:First>
          </b:Person>
          <b:Person>
            <b:Last>Ferreira</b:Last>
            <b:Middle>Rodrigues</b:Middle>
            <b:First>Paulo Victor</b:First>
          </b:Person>
          <b:Person>
            <b:Last>Paffenroth</b:Last>
            <b:First>Randy</b:First>
          </b:Person>
          <b:Person>
            <b:Last>Wyglinski</b:Last>
            <b:Middle>M.</b:Middle>
            <b:First>Alexander</b:First>
          </b:Person>
          <b:Person>
            <b:Last>Reinhart</b:Last>
            <b:First>Richard</b:First>
          </b:Person>
        </b:NameList>
      </b:Author>
    </b:Author>
    <b:ConferenceName>34th AIAA International Communications Satellite Systems Conference</b:ConferenceName>
    <b:City>Cleveland, Ohio</b:City>
    <b:RefOrder>19</b:RefOrder>
  </b:Source>
  <b:Source>
    <b:Tag>HeA10</b:Tag>
    <b:SourceType>JournalArticle</b:SourceType>
    <b:Guid>{7822CA7C-7AC9-481F-A3C6-9C7948B6CAF9}</b:Guid>
    <b:Title>A Survey of Artificial Intelligence for Cognitive Radios</b:Title>
    <b:Year>2010</b:Year>
    <b:JournalName>IEEE Transactions on Vehicular Technology</b:JournalName>
    <b:Volume>59</b:Volume>
    <b:Issue>4</b:Issue>
    <b:Author>
      <b:Author>
        <b:NameList>
          <b:Person>
            <b:Last>He</b:Last>
            <b:First>A</b:First>
          </b:Person>
          <b:Person>
            <b:Last>Bae</b:Last>
            <b:Middle>k.</b:Middle>
            <b:First>K.</b:First>
          </b:Person>
          <b:Person>
            <b:Last>Newman</b:Last>
            <b:Middle>R.</b:Middle>
            <b:First>T.</b:First>
          </b:Person>
          <b:Person>
            <b:Last>Garddert</b:Last>
            <b:Middle>R.</b:Middle>
            <b:First>T.</b:First>
          </b:Person>
          <b:Person>
            <b:Last>Kim</b:Last>
            <b:First>J.</b:First>
          </b:Person>
          <b:Person>
            <b:Last>Menon</b:Last>
            <b:First>K.</b:First>
          </b:Person>
          <b:Person>
            <b:Last>Morales-Tirado</b:Last>
            <b:First>L.</b:First>
          </b:Person>
          <b:Person>
            <b:Last>Neel</b:Last>
            <b:First>J.</b:First>
          </b:Person>
          <b:Person>
            <b:Last>Zhao</b:Last>
            <b:First>Y</b:First>
          </b:Person>
          <b:Person>
            <b:Last>Reed</b:Last>
            <b:Middle>H.</b:Middle>
            <b:First>J.</b:First>
          </b:Person>
          <b:Person>
            <b:Last>Tranter</b:Last>
            <b:Middle>H.</b:Middle>
            <b:First>W.</b:First>
          </b:Person>
        </b:NameList>
      </b:Author>
    </b:Author>
    <b:RefOrder>6</b:RefOrder>
  </b:Source>
  <b:Source>
    <b:Tag>Roi13</b:Tag>
    <b:SourceType>JournalArticle</b:SourceType>
    <b:Guid>{E82814DF-6A19-4BCB-8608-1B309CF43815}</b:Guid>
    <b:Title>A Survey of Multi-Objective Sequential Decision-Making</b:Title>
    <b:JournalName>Journal of Artificial Intelligence Research</b:JournalName>
    <b:Year>2013</b:Year>
    <b:Pages>67-113</b:Pages>
    <b:Volume>48</b:Volume>
    <b:Author>
      <b:Author>
        <b:NameList>
          <b:Person>
            <b:Last>Roijers</b:Last>
            <b:Middle>M.</b:Middle>
            <b:First>D.</b:First>
          </b:Person>
          <b:Person>
            <b:Last>Vamplew</b:Last>
            <b:First>P.</b:First>
          </b:Person>
          <b:Person>
            <b:Last>Whiteson</b:Last>
            <b:First>S.</b:First>
          </b:Person>
          <b:Person>
            <b:Last>Dazeley</b:Last>
            <b:First>R.</b:First>
          </b:Person>
        </b:NameList>
      </b:Author>
    </b:Author>
    <b:RefOrder>7</b:RefOrder>
  </b:Source>
  <b:Source>
    <b:Tag>Abb15</b:Tag>
    <b:SourceType>JournalArticle</b:SourceType>
    <b:Guid>{A13DA287-FFC5-493A-855B-E89A99CCF375}</b:Guid>
    <b:Title>Recent Advances on Artificial Intelligence and Learning Techniques in Cognitive Radio Networks</b:Title>
    <b:JournalName>EURASIP Journal on Wireless Communications and Networking</b:JournalName>
    <b:Year>2015</b:Year>
    <b:Author>
      <b:Author>
        <b:NameList>
          <b:Person>
            <b:Last>Abbas</b:Last>
            <b:First>N</b:First>
          </b:Person>
          <b:Person>
            <b:Last>Nasser</b:Last>
            <b:First>Y</b:First>
          </b:Person>
          <b:Person>
            <b:Last>Ahmad</b:Last>
            <b:Middle>E</b:Middle>
            <b:First>K</b:First>
          </b:Person>
        </b:NameList>
      </b:Author>
    </b:Author>
    <b:RefOrder>8</b:RefOrder>
  </b:Source>
  <b:Source>
    <b:Tag>Bka13</b:Tag>
    <b:SourceType>JournalArticle</b:SourceType>
    <b:Guid>{C8D92918-0EC7-48F4-80AD-1C83DFD9C11B}</b:Guid>
    <b:Title>A Survey on Machine-Learning Techniques in Cognitive Radios</b:Title>
    <b:JournalName>IEEE Communications Survey and Tutorials,</b:JournalName>
    <b:Year>2013</b:Year>
    <b:Pages>1136-1159</b:Pages>
    <b:Volume>15</b:Volume>
    <b:Issue>3</b:Issue>
    <b:Author>
      <b:Author>
        <b:NameList>
          <b:Person>
            <b:Last>Bkassiny</b:Last>
            <b:First>M</b:First>
          </b:Person>
          <b:Person>
            <b:Last>Li</b:Last>
            <b:First>Y</b:First>
          </b:Person>
          <b:Person>
            <b:Last>Jayaweera</b:Last>
            <b:Middle>K</b:Middle>
            <b:First>S</b:First>
          </b:Person>
        </b:NameList>
      </b:Author>
    </b:Author>
    <b:RefOrder>9</b:RefOrder>
  </b:Source>
  <b:Source>
    <b:Tag>Cha15</b:Tag>
    <b:SourceType>Book</b:SourceType>
    <b:Guid>{CA741B54-8EAE-40D5-A9C6-B147E55940E9}</b:Guid>
    <b:Title>Cooperative and Cognitive Satellite Systems,</b:Title>
    <b:Year>2015</b:Year>
    <b:Author>
      <b:Author>
        <b:NameList>
          <b:Person>
            <b:Last>Chatzinotas</b:Last>
            <b:First>S</b:First>
          </b:Person>
          <b:Person>
            <b:Last>Ottersten</b:Last>
            <b:First>B</b:First>
          </b:Person>
          <b:Person>
            <b:Last>Gaudenzi</b:Last>
            <b:Middle>D</b:Middle>
            <b:First>R</b:First>
          </b:Person>
        </b:NameList>
      </b:Author>
    </b:Author>
    <b:Publisher>Elsevier Academic Press</b:Publisher>
    <b:RefOrder>10</b:RefOrder>
  </b:Source>
  <b:Source>
    <b:Tag>Sha14</b:Tag>
    <b:SourceType>ConferenceProceedings</b:SourceType>
    <b:Guid>{318A0D01-16E3-4463-AAD0-2211D5111537}</b:Guid>
    <b:Title>Implementation Issues of Cognitive Radio Techniques for Ka-band (17.7-19.7 GHz) SatComs</b:Title>
    <b:Year>2014</b:Year>
    <b:ConferenceName>7th Advanced Satellite Multimedia Systems Conference and the 13th Signal Processing for Space Communications Workshop</b:ConferenceName>
    <b:Author>
      <b:Author>
        <b:NameList>
          <b:Person>
            <b:Last>Sharma</b:Last>
            <b:Middle>K</b:Middle>
            <b:First>S</b:First>
          </b:Person>
          <b:Person>
            <b:Last>Chatzinotas</b:Last>
            <b:First>S</b:First>
          </b:Person>
          <b:Person>
            <b:Last>Grotz</b:Last>
            <b:First>J</b:First>
          </b:Person>
          <b:Person>
            <b:Last>Ottersten</b:Last>
            <b:First>B</b:First>
          </b:Person>
        </b:NameList>
      </b:Author>
    </b:Author>
    <b:RefOrder>11</b:RefOrder>
  </b:Source>
  <b:Source>
    <b:Tag>Yuc09</b:Tag>
    <b:SourceType>JournalArticle</b:SourceType>
    <b:Guid>{D8BEC6A9-A906-494C-99B6-B66413EB7CE9}</b:Guid>
    <b:Title>A survey of Spectrum Sensing Algorithms for Cognitive Radio Applications</b:Title>
    <b:Year>2009</b:Year>
    <b:JournalName>IEEE Communications Surveys and Tutorials</b:JournalName>
    <b:Pages>116-130</b:Pages>
    <b:Volume>11</b:Volume>
    <b:Issue>1</b:Issue>
    <b:Author>
      <b:Author>
        <b:NameList>
          <b:Person>
            <b:Last>Yucek</b:Last>
            <b:First>T</b:First>
          </b:Person>
          <b:Person>
            <b:Last>Arslan</b:Last>
            <b:First>H</b:First>
          </b:Person>
        </b:NameList>
      </b:Author>
    </b:Author>
    <b:RefOrder>1</b:RefOrder>
  </b:Source>
  <b:Source>
    <b:Tag>Mor06</b:Tag>
    <b:SourceType>JournalArticle</b:SourceType>
    <b:Guid>{FE178CED-412B-410E-A283-09504A034AD6}</b:Guid>
    <b:Title>DVB-S2: The Second Generation Standard for Satellite Broad-Band Services</b:Title>
    <b:JournalName>Proceedings of the IEEE</b:JournalName>
    <b:Year>2006</b:Year>
    <b:Pages>210-227</b:Pages>
    <b:Volume>94</b:Volume>
    <b:Issue>1</b:Issue>
    <b:Author>
      <b:Author>
        <b:NameList>
          <b:Person>
            <b:Last>Morello</b:Last>
            <b:First>A</b:First>
          </b:Person>
          <b:Person>
            <b:Last>Mignone</b:Last>
            <b:First>V</b:First>
          </b:Person>
        </b:NameList>
      </b:Author>
    </b:Author>
    <b:RefOrder>2</b:RefOrder>
  </b:Source>
  <b:Source>
    <b:Tag>Kur13</b:Tag>
    <b:SourceType>Book</b:SourceType>
    <b:Guid>{BB814CD9-0000-4262-AE53-AD2FCF0B3AB0}</b:Guid>
    <b:Title>Computer Networking A Top-Down Approach,</b:Title>
    <b:Year>2013</b:Year>
    <b:Publisher>Pearson Education</b:Publisher>
    <b:Author>
      <b:Author>
        <b:NameList>
          <b:Person>
            <b:Last>Kurose</b:Last>
            <b:First>James</b:First>
          </b:Person>
          <b:Person>
            <b:Last> Ross</b:Last>
            <b:First>Keith</b:First>
          </b:Person>
        </b:NameList>
      </b:Author>
    </b:Author>
    <b:RefOrder>3</b:RefOrder>
  </b:Source>
  <b:Source>
    <b:Tag>Che10</b:Tag>
    <b:SourceType>ConferenceProceedings</b:SourceType>
    <b:Guid>{187B5A95-EE71-4DB1-8334-7BFD75AED154}</b:Guid>
    <b:Title>Genetic Algorithm-Based Optimization for Cognitive Radio Networks</b:Title>
    <b:Year>2010</b:Year>
    <b:ConferenceName>IEEE Sarnoff Symposium</b:ConferenceName>
    <b:Author>
      <b:Author>
        <b:NameList>
          <b:Person>
            <b:Last>Chen</b:Last>
            <b:First>S</b:First>
          </b:Person>
          <b:Person>
            <b:Last>Newman</b:Last>
            <b:Middle>R</b:Middle>
            <b:First>T</b:First>
          </b:Person>
          <b:Person>
            <b:Last>Evans</b:Last>
            <b:Middle>B</b:Middle>
            <b:First>J</b:First>
          </b:Person>
          <b:Person>
            <b:Last>Wyglinski</b:Last>
            <b:Middle>M</b:Middle>
            <b:First>Alexander</b:First>
          </b:Person>
        </b:NameList>
      </b:Author>
    </b:Author>
    <b:RefOrder>4</b:RefOrder>
  </b:Source>
  <b:Source>
    <b:Tag>Hos13</b:Tag>
    <b:SourceType>JournalArticle</b:SourceType>
    <b:Guid>{C69F9749-1963-4F99-9660-2536EFAC3AAB}</b:Guid>
    <b:Title>Evolution and Future Trends of Research in Cognitive Radio: a contemporary Survey</b:Title>
    <b:Year>2013</b:Year>
    <b:Author>
      <b:Author>
        <b:NameList>
          <b:Person>
            <b:Last>Hossain</b:Last>
            <b:First>E</b:First>
          </b:Person>
          <b:Person>
            <b:Last>Niyato</b:Last>
            <b:First>D</b:First>
          </b:Person>
          <b:Person>
            <b:Last>Kim</b:Last>
            <b:First>D</b:First>
          </b:Person>
        </b:NameList>
      </b:Author>
    </b:Author>
    <b:JournalName>Wiley Wireless Communications and Mobile Computing</b:JournalName>
    <b:Pages>1530-1564</b:Pages>
    <b:Volume>15</b:Volume>
    <b:RefOrder>5</b:RefOrder>
  </b:Source>
</b:Sources>
</file>

<file path=customXml/itemProps1.xml><?xml version="1.0" encoding="utf-8"?>
<ds:datastoreItem xmlns:ds="http://schemas.openxmlformats.org/officeDocument/2006/customXml" ds:itemID="{508D0EBD-B482-4FA8-A33F-8993AF415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1486</TotalTime>
  <Pages>63</Pages>
  <Words>15043</Words>
  <Characters>85749</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Worcester Polytechnic Institute</Company>
  <LinksUpToDate>false</LinksUpToDate>
  <CharactersWithSpaces>100591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Victor Rodrigues Ferreira</dc:creator>
  <cp:keywords/>
  <dc:description/>
  <cp:lastModifiedBy>Li, Max Hongming</cp:lastModifiedBy>
  <cp:revision>46</cp:revision>
  <cp:lastPrinted>2017-01-19T00:40:00Z</cp:lastPrinted>
  <dcterms:created xsi:type="dcterms:W3CDTF">2017-01-05T22:27:00Z</dcterms:created>
  <dcterms:modified xsi:type="dcterms:W3CDTF">2018-01-30T03:23:00Z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paulovrf@hotmail.com@www.mendeley.com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